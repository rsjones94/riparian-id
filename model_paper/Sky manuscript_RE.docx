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84E1F" w14:textId="2D6DA388"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w:t>
      </w:r>
      <w:del w:id="0" w:author="Racha El Kadiri" w:date="2020-06-11T11:13:00Z">
        <w:r w:rsidR="00EF5429" w:rsidDel="00F4577B">
          <w:rPr>
            <w:rFonts w:cs="Arial"/>
            <w:b/>
            <w:color w:val="000000"/>
            <w:sz w:val="28"/>
            <w:szCs w:val="28"/>
          </w:rPr>
          <w:delText>r</w:delText>
        </w:r>
        <w:r w:rsidR="00717B76" w:rsidDel="00F4577B">
          <w:rPr>
            <w:rFonts w:cs="Arial"/>
            <w:b/>
            <w:color w:val="000000"/>
            <w:sz w:val="28"/>
            <w:szCs w:val="28"/>
          </w:rPr>
          <w:delText xml:space="preserve">obust, </w:delText>
        </w:r>
      </w:del>
      <w:ins w:id="1" w:author="Racha El Kadiri" w:date="2020-06-11T14:11:00Z">
        <w:r w:rsidR="007B79F9">
          <w:rPr>
            <w:rFonts w:cs="Arial"/>
            <w:b/>
            <w:color w:val="000000"/>
            <w:sz w:val="28"/>
            <w:szCs w:val="28"/>
          </w:rPr>
          <w:t>Machine Learning-Based G</w:t>
        </w:r>
      </w:ins>
      <w:del w:id="2" w:author="Racha El Kadiri" w:date="2020-06-11T14:11:00Z">
        <w:r w:rsidR="00717B76" w:rsidDel="007B79F9">
          <w:rPr>
            <w:rFonts w:cs="Arial"/>
            <w:b/>
            <w:color w:val="000000"/>
            <w:sz w:val="28"/>
            <w:szCs w:val="28"/>
          </w:rPr>
          <w:delText>g</w:delText>
        </w:r>
      </w:del>
      <w:r w:rsidR="00717B76">
        <w:rPr>
          <w:rFonts w:cs="Arial"/>
          <w:b/>
          <w:color w:val="000000"/>
          <w:sz w:val="28"/>
          <w:szCs w:val="28"/>
        </w:rPr>
        <w:t xml:space="preserve">eneralizable </w:t>
      </w:r>
      <w:ins w:id="3" w:author="Racha El Kadiri" w:date="2020-06-11T14:11:00Z">
        <w:r w:rsidR="007B79F9">
          <w:rPr>
            <w:rFonts w:cs="Arial"/>
            <w:b/>
            <w:color w:val="000000"/>
            <w:sz w:val="28"/>
            <w:szCs w:val="28"/>
          </w:rPr>
          <w:t>M</w:t>
        </w:r>
      </w:ins>
      <w:del w:id="4" w:author="Racha El Kadiri" w:date="2020-06-11T14:11:00Z">
        <w:r w:rsidR="00717B76" w:rsidDel="007B79F9">
          <w:rPr>
            <w:rFonts w:cs="Arial"/>
            <w:b/>
            <w:color w:val="000000"/>
            <w:sz w:val="28"/>
            <w:szCs w:val="28"/>
          </w:rPr>
          <w:delText>m</w:delText>
        </w:r>
      </w:del>
      <w:r w:rsidR="00717B76">
        <w:rPr>
          <w:rFonts w:cs="Arial"/>
          <w:b/>
          <w:color w:val="000000"/>
          <w:sz w:val="28"/>
          <w:szCs w:val="28"/>
        </w:rPr>
        <w:t xml:space="preserve">odel for </w:t>
      </w:r>
      <w:ins w:id="5" w:author="Racha El Kadiri" w:date="2020-06-11T14:11:00Z">
        <w:r w:rsidR="007B79F9">
          <w:rPr>
            <w:rFonts w:cs="Arial"/>
            <w:b/>
            <w:color w:val="000000"/>
            <w:sz w:val="28"/>
            <w:szCs w:val="28"/>
          </w:rPr>
          <w:t>C</w:t>
        </w:r>
      </w:ins>
      <w:del w:id="6" w:author="Racha El Kadiri" w:date="2020-06-11T14:11:00Z">
        <w:r w:rsidR="00717B76" w:rsidDel="007B79F9">
          <w:rPr>
            <w:rFonts w:cs="Arial"/>
            <w:b/>
            <w:color w:val="000000"/>
            <w:sz w:val="28"/>
            <w:szCs w:val="28"/>
          </w:rPr>
          <w:delText>c</w:delText>
        </w:r>
      </w:del>
      <w:r w:rsidR="00717B76">
        <w:rPr>
          <w:rFonts w:cs="Arial"/>
          <w:b/>
          <w:color w:val="000000"/>
          <w:sz w:val="28"/>
          <w:szCs w:val="28"/>
        </w:rPr>
        <w:t xml:space="preserve">anopy </w:t>
      </w:r>
      <w:ins w:id="7" w:author="Racha El Kadiri" w:date="2020-06-11T14:11:00Z">
        <w:r w:rsidR="007B79F9">
          <w:rPr>
            <w:rFonts w:cs="Arial"/>
            <w:b/>
            <w:color w:val="000000"/>
            <w:sz w:val="28"/>
            <w:szCs w:val="28"/>
          </w:rPr>
          <w:t>D</w:t>
        </w:r>
      </w:ins>
      <w:del w:id="8" w:author="Racha El Kadiri" w:date="2020-06-11T14:11:00Z">
        <w:r w:rsidR="00213A68" w:rsidDel="007B79F9">
          <w:rPr>
            <w:rFonts w:cs="Arial"/>
            <w:b/>
            <w:color w:val="000000"/>
            <w:sz w:val="28"/>
            <w:szCs w:val="28"/>
          </w:rPr>
          <w:delText>d</w:delText>
        </w:r>
      </w:del>
      <w:r w:rsidR="00213A68">
        <w:rPr>
          <w:rFonts w:cs="Arial"/>
          <w:b/>
          <w:color w:val="000000"/>
          <w:sz w:val="28"/>
          <w:szCs w:val="28"/>
        </w:rPr>
        <w:t>etection</w:t>
      </w:r>
      <w:r w:rsidR="00717B76">
        <w:rPr>
          <w:rFonts w:cs="Arial"/>
          <w:b/>
          <w:color w:val="000000"/>
          <w:sz w:val="28"/>
          <w:szCs w:val="28"/>
        </w:rPr>
        <w:t xml:space="preserve"> </w:t>
      </w:r>
      <w:del w:id="9" w:author="Racha El Kadiri" w:date="2020-06-11T14:09:00Z">
        <w:r w:rsidR="00717B76" w:rsidDel="007B79F9">
          <w:rPr>
            <w:rFonts w:cs="Arial"/>
            <w:b/>
            <w:color w:val="000000"/>
            <w:sz w:val="28"/>
            <w:szCs w:val="28"/>
          </w:rPr>
          <w:delText xml:space="preserve">from </w:delText>
        </w:r>
        <w:r w:rsidR="007C7389" w:rsidDel="007B79F9">
          <w:rPr>
            <w:rFonts w:cs="Arial"/>
            <w:b/>
            <w:color w:val="000000"/>
            <w:sz w:val="28"/>
            <w:szCs w:val="28"/>
          </w:rPr>
          <w:delText xml:space="preserve">generic </w:delText>
        </w:r>
        <w:r w:rsidR="002C687C" w:rsidDel="007B79F9">
          <w:rPr>
            <w:rFonts w:cs="Arial"/>
            <w:b/>
            <w:color w:val="000000"/>
            <w:sz w:val="28"/>
            <w:szCs w:val="28"/>
          </w:rPr>
          <w:delText xml:space="preserve">aerial </w:delText>
        </w:r>
        <w:r w:rsidR="00717B76" w:rsidDel="007B79F9">
          <w:rPr>
            <w:rFonts w:cs="Arial"/>
            <w:b/>
            <w:color w:val="000000"/>
            <w:sz w:val="28"/>
            <w:szCs w:val="28"/>
          </w:rPr>
          <w:delText>LiDAR in the contiguous United State</w:delText>
        </w:r>
        <w:r w:rsidR="00D01716" w:rsidDel="007B79F9">
          <w:rPr>
            <w:rFonts w:cs="Arial"/>
            <w:b/>
            <w:color w:val="000000"/>
            <w:sz w:val="28"/>
            <w:szCs w:val="28"/>
          </w:rPr>
          <w:delText>s</w:delText>
        </w:r>
      </w:del>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688F2323"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w:t>
      </w:r>
      <w:proofErr w:type="spellStart"/>
      <w:r w:rsidRPr="00862336">
        <w:rPr>
          <w:rFonts w:ascii="Arial" w:hAnsi="Arial" w:cs="Arial"/>
          <w:color w:val="000000" w:themeColor="text1"/>
          <w:sz w:val="20"/>
          <w:szCs w:val="20"/>
        </w:rPr>
        <w:t>landcover</w:t>
      </w:r>
      <w:proofErr w:type="spellEnd"/>
      <w:r w:rsidRPr="00862336">
        <w:rPr>
          <w:rFonts w:ascii="Arial" w:hAnsi="Arial" w:cs="Arial"/>
          <w:color w:val="000000" w:themeColor="text1"/>
          <w:sz w:val="20"/>
          <w:szCs w:val="20"/>
        </w:rPr>
        <w:t xml:space="preserve">.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proofErr w:type="spellStart"/>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proofErr w:type="spellEnd"/>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w:t>
      </w:r>
      <w:proofErr w:type="spellStart"/>
      <w:r w:rsidR="00433A71" w:rsidRPr="00862336">
        <w:rPr>
          <w:rFonts w:ascii="Arial" w:hAnsi="Arial" w:cs="Arial"/>
          <w:color w:val="000000" w:themeColor="text1"/>
          <w:sz w:val="20"/>
          <w:szCs w:val="20"/>
        </w:rPr>
        <w:t>pretrained</w:t>
      </w:r>
      <w:proofErr w:type="spellEnd"/>
      <w:r w:rsidR="00433A71" w:rsidRPr="00862336">
        <w:rPr>
          <w:rFonts w:ascii="Arial" w:hAnsi="Arial" w:cs="Arial"/>
          <w:color w:val="000000" w:themeColor="text1"/>
          <w:sz w:val="20"/>
          <w:szCs w:val="20"/>
        </w:rPr>
        <w:t xml:space="preserve">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del w:id="10" w:author="Racha El Kadiri" w:date="2020-06-11T14:10:00Z">
        <w:r w:rsidR="008B4363" w:rsidRPr="00862336" w:rsidDel="007B79F9">
          <w:rPr>
            <w:rFonts w:ascii="Arial" w:hAnsi="Arial" w:cs="Arial"/>
            <w:sz w:val="20"/>
            <w:szCs w:val="20"/>
          </w:rPr>
          <w:delText>tweaking</w:delText>
        </w:r>
      </w:del>
      <w:ins w:id="11" w:author="Racha El Kadiri" w:date="2020-06-11T14:10:00Z">
        <w:r w:rsidR="007B79F9" w:rsidRPr="00862336">
          <w:rPr>
            <w:rFonts w:ascii="Arial" w:hAnsi="Arial" w:cs="Arial"/>
            <w:sz w:val="20"/>
            <w:szCs w:val="20"/>
          </w:rPr>
          <w:t>alteration</w:t>
        </w:r>
      </w:ins>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01E4E591" w:rsidR="00707D55" w:rsidRPr="004E0206" w:rsidRDefault="001B1F47" w:rsidP="00C136FC">
      <w:pPr>
        <w:spacing w:after="240"/>
        <w:rPr>
          <w:rFonts w:cs="Arial"/>
        </w:rPr>
      </w:pPr>
      <w:r>
        <w:rPr>
          <w:rFonts w:cs="Arial"/>
        </w:rPr>
        <w:t>Canopy; general</w:t>
      </w:r>
      <w:ins w:id="12" w:author="Racha El Kadiri" w:date="2020-06-11T14:13:00Z">
        <w:r w:rsidR="007B79F9">
          <w:rPr>
            <w:rFonts w:cs="Arial"/>
          </w:rPr>
          <w:t>izable</w:t>
        </w:r>
      </w:ins>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 xml:space="preserve">this has been exploited to create a generalized, </w:t>
      </w:r>
      <w:proofErr w:type="spellStart"/>
      <w:r w:rsidR="001361D6">
        <w:t>pretrained</w:t>
      </w:r>
      <w:proofErr w:type="spellEnd"/>
      <w:r w:rsidR="001361D6">
        <w:t xml:space="preserve">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commentRangeStart w:id="13"/>
      <w:r w:rsidRPr="00241908">
        <w:lastRenderedPageBreak/>
        <w:t>Introduction</w:t>
      </w:r>
      <w:commentRangeEnd w:id="13"/>
      <w:r w:rsidR="00EA7BF0">
        <w:rPr>
          <w:rStyle w:val="CommentReference"/>
          <w:rFonts w:eastAsia="Times New Roman" w:cs="Times New Roman"/>
          <w:b w:val="0"/>
        </w:rPr>
        <w:commentReference w:id="13"/>
      </w:r>
    </w:p>
    <w:p w14:paraId="3BFC6089" w14:textId="6F30E147" w:rsidR="000A00D7" w:rsidRDefault="00265EBD" w:rsidP="00265EBD">
      <w:pPr>
        <w:spacing w:after="240"/>
      </w:pPr>
      <w:r>
        <w:t>Land</w:t>
      </w:r>
      <w:r w:rsidR="00AE25FB">
        <w:t xml:space="preserve"> cover classification is one of </w:t>
      </w:r>
      <w:ins w:id="14" w:author="Racha El Kadiri" w:date="2020-06-11T11:16:00Z">
        <w:r w:rsidR="00F4577B">
          <w:t xml:space="preserve">the </w:t>
        </w:r>
      </w:ins>
      <w:r w:rsidR="00AE25FB">
        <w:t>oldest and most widely used applications of geospatial technologies.</w:t>
      </w:r>
      <w:r w:rsidR="00E276AA">
        <w:t xml:space="preserve"> Traditional models have utilized aerial or satellite imagery, particularly hyperspectral imagery, in conjunction with machine learning algorithms, to </w:t>
      </w:r>
      <w:del w:id="15" w:author="Racha El Kadiri" w:date="2020-06-11T11:16:00Z">
        <w:r w:rsidR="00E276AA" w:rsidDel="00F4577B">
          <w:delText xml:space="preserve">make </w:delText>
        </w:r>
      </w:del>
      <w:r w:rsidR="00E276AA">
        <w:t xml:space="preserve">assess and classify land cover, but advancements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7D4BC8">
        <w:t>.</w:t>
      </w:r>
      <w:r w:rsidR="00A9050D">
        <w:t xml:space="preserve"> Raw LiDAR data consists of a set of points where each point is associated with geographic data, including elevation, and auxiliary data, often including return intensity and return number</w:t>
      </w:r>
      <w:r w:rsidR="005E19C7">
        <w:t>.</w:t>
      </w:r>
      <w:del w:id="16" w:author="Racha El Kadiri" w:date="2020-06-11T11:23:00Z">
        <w:r w:rsidR="005E19C7" w:rsidDel="00F4577B">
          <w:delText xml:space="preserve"> Th</w:delText>
        </w:r>
        <w:r w:rsidR="00513C5C" w:rsidDel="00F4577B">
          <w:delText xml:space="preserve">ese </w:delText>
        </w:r>
        <w:r w:rsidR="005E19C7" w:rsidDel="00F4577B">
          <w:delText xml:space="preserve">data can be analyzed in its “point cloud” </w:delText>
        </w:r>
        <w:r w:rsidR="000A00D7" w:rsidDel="00F4577B">
          <w:delText>form but</w:delText>
        </w:r>
        <w:r w:rsidR="005E19C7" w:rsidDel="00F4577B">
          <w:delText xml:space="preserve"> </w:delText>
        </w:r>
        <w:r w:rsidR="00A545B6" w:rsidDel="00F4577B">
          <w:delText>are more</w:delText>
        </w:r>
        <w:r w:rsidR="005E19C7" w:rsidDel="00F4577B">
          <w:delText xml:space="preserve"> often rasterized first so </w:delText>
        </w:r>
        <w:r w:rsidR="00A545B6" w:rsidDel="00F4577B">
          <w:delText>they</w:delText>
        </w:r>
        <w:r w:rsidR="005E19C7" w:rsidDel="00F4577B">
          <w:delText xml:space="preserve"> can be analyzed using </w:delText>
        </w:r>
        <w:r w:rsidR="00835ED7" w:rsidDel="00F4577B">
          <w:delText xml:space="preserve">more conventional raster-based </w:delText>
        </w:r>
        <w:r w:rsidR="00515991" w:rsidDel="00F4577B">
          <w:delText>algorithms</w:delText>
        </w:r>
      </w:del>
      <w:r w:rsidR="00515991">
        <w:t>.</w:t>
      </w:r>
      <w:r w:rsidR="00A545B6">
        <w:t xml:space="preserve"> </w:t>
      </w:r>
      <w:ins w:id="17" w:author="Racha El Kadiri" w:date="2020-06-11T11:23:00Z">
        <w:r w:rsidR="00EA7BF0">
          <w:t xml:space="preserve">The </w:t>
        </w:r>
      </w:ins>
      <w:del w:id="18" w:author="Racha El Kadiri" w:date="2020-06-11T11:23:00Z">
        <w:r w:rsidR="00A545B6" w:rsidDel="00EA7BF0">
          <w:delText>R</w:delText>
        </w:r>
      </w:del>
      <w:ins w:id="19" w:author="Racha El Kadiri" w:date="2020-06-11T11:23:00Z">
        <w:r w:rsidR="00EA7BF0">
          <w:t>r</w:t>
        </w:r>
      </w:ins>
      <w:r w:rsidR="00A545B6">
        <w:t xml:space="preserve">asterization </w:t>
      </w:r>
      <w:r w:rsidR="00690325">
        <w:t>of the geographic data encoded in a point cloud is used to produce elevation models of various aspects of the earth’s surface, depending on the parameters used to produce the raster.</w:t>
      </w:r>
    </w:p>
    <w:p w14:paraId="1E01E944" w14:textId="1596B9CB" w:rsidR="003110BC" w:rsidRDefault="0040415F" w:rsidP="00265EBD">
      <w:pPr>
        <w:spacing w:after="240"/>
      </w:pPr>
      <w:r>
        <w:t>LiDAR-based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 xml:space="preserve">classes. The fact that LiDAR captures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AC44E7">
        <w:t xml:space="preserve"> or using tree structure to identify tree species</w:t>
      </w:r>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p>
    <w:p w14:paraId="6FA6C338" w14:textId="775F1092"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of differences in collection methodologies such as sensor strength.</w:t>
      </w:r>
    </w:p>
    <w:p w14:paraId="43232834" w14:textId="71979B0C"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ins w:id="20" w:author="Racha El Kadiri" w:date="2020-06-11T14:17:00Z">
        <w:r w:rsidR="007B79F9">
          <w:t xml:space="preserve">By definition, a generalizable model is one that </w:t>
        </w:r>
      </w:ins>
      <w:del w:id="21" w:author="Racha El Kadiri" w:date="2020-06-11T14:17:00Z">
        <w:r w:rsidR="00372F5A" w:rsidDel="007B79F9">
          <w:delText xml:space="preserve">On the other hand, </w:delText>
        </w:r>
        <w:r w:rsidR="00FF775F" w:rsidDel="007B79F9">
          <w:delText xml:space="preserve">a so-called “general” </w:delText>
        </w:r>
        <w:r w:rsidR="00B24081" w:rsidDel="007B79F9">
          <w:delText xml:space="preserve">model </w:delText>
        </w:r>
      </w:del>
      <w:r w:rsidR="00B24081">
        <w:t xml:space="preserve">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Necessarily,</w:t>
      </w:r>
      <w:r w:rsidR="00E35A5C">
        <w:t xml:space="preserve"> non-normalized </w:t>
      </w:r>
      <w:r w:rsidR="004A78A4">
        <w:t xml:space="preserve">data such as LiDAR return intensity </w:t>
      </w:r>
      <w:r w:rsidR="003004AA">
        <w:t>must</w:t>
      </w:r>
      <w:r w:rsidR="004A78A4">
        <w:t xml:space="preserve"> be excluded </w:t>
      </w:r>
      <w:r w:rsidR="00EF424D">
        <w:t xml:space="preserve">from a general model </w:t>
      </w:r>
      <w:r w:rsidR="004A78A4">
        <w:t xml:space="preserve">because such data is </w:t>
      </w:r>
      <w:r w:rsidR="00A1254A">
        <w:t xml:space="preserve">a function of sensor strength and sensitivity rather than purely of land cover, and </w:t>
      </w:r>
      <w:r w:rsidR="005D6EF0">
        <w:t xml:space="preserve">so there will be </w:t>
      </w:r>
      <w:del w:id="22" w:author="Racha El Kadiri" w:date="2020-06-11T14:17:00Z">
        <w:r w:rsidR="005D6EF0" w:rsidDel="007B79F9">
          <w:delText xml:space="preserve">little </w:delText>
        </w:r>
      </w:del>
      <w:ins w:id="23" w:author="Racha El Kadiri" w:date="2020-06-11T14:17:00Z">
        <w:r w:rsidR="007B79F9">
          <w:t>li</w:t>
        </w:r>
        <w:r w:rsidR="007B79F9">
          <w:t>mited</w:t>
        </w:r>
        <w:r w:rsidR="007B79F9">
          <w:t xml:space="preserve"> </w:t>
        </w:r>
      </w:ins>
      <w:r w:rsidR="005D6EF0">
        <w:t>correlation between land cover type and intensity across different missions even though a correlation might exist within a single mission.</w:t>
      </w:r>
      <w:r w:rsidR="00302CD6">
        <w:t xml:space="preserve"> Excluding this data </w:t>
      </w:r>
      <w:r w:rsidR="003517C6">
        <w:t xml:space="preserve">allows generalizability, but also </w:t>
      </w:r>
      <w:r w:rsidR="003517C6">
        <w:lastRenderedPageBreak/>
        <w:t xml:space="preserve">discards the information contained within it and thus </w:t>
      </w:r>
      <w:ins w:id="24" w:author="Racha El Kadiri" w:date="2020-06-11T14:18:00Z">
        <w:r w:rsidR="007B79F9">
          <w:t xml:space="preserve">potentially </w:t>
        </w:r>
      </w:ins>
      <w:r w:rsidR="003517C6">
        <w:t xml:space="preserve">limits </w:t>
      </w:r>
      <w:del w:id="25" w:author="Racha El Kadiri" w:date="2020-06-11T14:18:00Z">
        <w:r w:rsidR="00F26F97" w:rsidDel="007B79F9">
          <w:delText xml:space="preserve">potential </w:delText>
        </w:r>
      </w:del>
      <w:r w:rsidR="003517C6">
        <w:t>model accuracy and granularity.</w:t>
      </w:r>
    </w:p>
    <w:p w14:paraId="691E4E5F" w14:textId="77777777" w:rsidR="00C92304" w:rsidRDefault="00900216" w:rsidP="00265EBD">
      <w:pPr>
        <w:spacing w:after="240"/>
      </w:pPr>
      <w:r>
        <w:t>Canopy detection models, which seek only to differentiate</w:t>
      </w:r>
      <w:r w:rsidR="005D4396">
        <w:t xml:space="preserve"> tree canopy cover from all other land cover types, are among the most simple classification models, but they are also </w:t>
      </w:r>
      <w:r w:rsidR="007539A4">
        <w:t>widely</w:t>
      </w:r>
      <w:r w:rsidR="005D4396">
        <w:t xml:space="preserve"> used to track </w:t>
      </w:r>
      <w:r w:rsidR="00E603B2">
        <w:t>forest loss/gain,</w:t>
      </w:r>
      <w:r w:rsidR="00A4543F">
        <w:t xml:space="preserve"> quantify</w:t>
      </w:r>
      <w:r w:rsidR="00E603B2">
        <w:t xml:space="preserve"> reforest</w:t>
      </w:r>
      <w:r w:rsidR="007C4B6C">
        <w:t xml:space="preserve">ation </w:t>
      </w:r>
      <w:r w:rsidR="00A4543F">
        <w:t>efforts</w:t>
      </w:r>
      <w:r w:rsidR="007C4B6C">
        <w:t xml:space="preserve">, and </w:t>
      </w:r>
      <w:r w:rsidR="0016579F">
        <w:t xml:space="preserve">assess </w:t>
      </w:r>
      <w:r w:rsidR="007C4B6C">
        <w:t xml:space="preserve">riparian health.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canopy models can be approximated by using simple height filters. Some geospatial tools also allow generation of canopy models by using vendor-supplied classification codes</w:t>
      </w:r>
      <w:r w:rsidR="00547474">
        <w:t>, though these are not always available and are typically created using proprietary black-box methods when they are</w:t>
      </w:r>
      <w:r w:rsidR="00785C30">
        <w:t xml:space="preserve">. Both methods are </w:t>
      </w:r>
      <w:r w:rsidR="00547474">
        <w:t>simple but</w:t>
      </w:r>
      <w:r w:rsidR="00785C30">
        <w:t xml:space="preserve"> rely on heuristics that might not be appropriate for all study areas</w:t>
      </w:r>
      <w:r w:rsidR="00547474">
        <w:t xml:space="preserve"> or data that might not even be provided.</w:t>
      </w:r>
    </w:p>
    <w:p w14:paraId="7D849A60" w14:textId="79AA4DA7" w:rsidR="00F2171A" w:rsidRDefault="00F2171A" w:rsidP="00265EBD">
      <w:pPr>
        <w:spacing w:after="240"/>
      </w:pPr>
      <w:r>
        <w:t xml:space="preserve">In light of this, we have </w:t>
      </w:r>
      <w:del w:id="26" w:author="Racha El Kadiri" w:date="2020-06-11T14:15:00Z">
        <w:r w:rsidDel="007B79F9">
          <w:delText xml:space="preserve">a </w:delText>
        </w:r>
      </w:del>
      <w:r>
        <w:t xml:space="preserve">created a </w:t>
      </w:r>
      <w:del w:id="27" w:author="Racha El Kadiri" w:date="2020-06-11T14:15:00Z">
        <w:r w:rsidDel="007B79F9">
          <w:delText xml:space="preserve">true </w:delText>
        </w:r>
      </w:del>
      <w:r>
        <w:t xml:space="preserve">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that are trained on data 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 they can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0DB2BBFE" w:rsidR="00002D2C" w:rsidRDefault="007F1610" w:rsidP="00C136FC">
      <w:pPr>
        <w:spacing w:after="240"/>
      </w:pPr>
      <w:r>
        <w:t xml:space="preserve">LiDAR data in LAS format covering 10 watersheds across the contiguous United States </w:t>
      </w:r>
      <w:r w:rsidR="00133EE3">
        <w:t>were</w:t>
      </w:r>
      <w:r>
        <w:t xml:space="preserve"> downloaded. The individual LAS files were then </w:t>
      </w:r>
      <w:proofErr w:type="spellStart"/>
      <w:r>
        <w:t>mosaiced</w:t>
      </w:r>
      <w:proofErr w:type="spellEnd"/>
      <w:r>
        <w:t xml:space="preserve"> together </w:t>
      </w:r>
      <w:r w:rsidR="00962CC3">
        <w:t xml:space="preserve">on a per-watershed basis </w:t>
      </w:r>
      <w:r>
        <w:t xml:space="preserve">using </w:t>
      </w:r>
      <w:proofErr w:type="spellStart"/>
      <w:r>
        <w:t>LAStools</w:t>
      </w:r>
      <w:proofErr w:type="spellEnd"/>
      <w:del w:id="28" w:author="Racha El Kadiri" w:date="2020-06-11T11:35:00Z">
        <w:r w:rsidR="00BF50A2" w:rsidDel="007F307C">
          <w:delText>, and</w:delText>
        </w:r>
      </w:del>
      <w:ins w:id="29" w:author="Racha El Kadiri" w:date="2020-06-11T11:35:00Z">
        <w:r w:rsidR="007F307C">
          <w:t>.</w:t>
        </w:r>
      </w:ins>
      <w:r w:rsidR="00BF50A2">
        <w:t xml:space="preserve"> </w:t>
      </w:r>
      <w:del w:id="30" w:author="Racha El Kadiri" w:date="2020-06-11T11:35:00Z">
        <w:r w:rsidR="00BF50A2" w:rsidDel="007F307C">
          <w:delText>a</w:delText>
        </w:r>
        <w:r w:rsidDel="007F307C">
          <w:delText xml:space="preserve"> </w:delText>
        </w:r>
      </w:del>
      <w:ins w:id="31" w:author="Racha El Kadiri" w:date="2020-06-11T11:35:00Z">
        <w:r w:rsidR="007F307C">
          <w:t>A</w:t>
        </w:r>
        <w:r w:rsidR="007F307C">
          <w:t xml:space="preserve"> </w:t>
        </w:r>
      </w:ins>
      <w:r>
        <w:t xml:space="preserve">suite of tools, including </w:t>
      </w:r>
      <w:proofErr w:type="spellStart"/>
      <w:r>
        <w:t>WhiteboxTool</w:t>
      </w:r>
      <w:r w:rsidR="005E1BEC">
        <w:t>s</w:t>
      </w:r>
      <w:proofErr w:type="spellEnd"/>
      <w:r>
        <w:t xml:space="preserve">, </w:t>
      </w:r>
      <w:proofErr w:type="spellStart"/>
      <w:r>
        <w:t>laspy</w:t>
      </w:r>
      <w:proofErr w:type="spellEnd"/>
      <w:r>
        <w:t xml:space="preserve">, GDAL, </w:t>
      </w:r>
      <w:proofErr w:type="spellStart"/>
      <w:r w:rsidR="00C85247">
        <w:t>Orfeo</w:t>
      </w:r>
      <w:proofErr w:type="spellEnd"/>
      <w:r w:rsidR="00C85247">
        <w:t xml:space="preserve">, </w:t>
      </w:r>
      <w:proofErr w:type="spellStart"/>
      <w:r>
        <w:t>scipy</w:t>
      </w:r>
      <w:proofErr w:type="spellEnd"/>
      <w:r>
        <w:t xml:space="preserve">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w:t>
      </w:r>
      <w:ins w:id="32" w:author="Racha El Kadiri" w:date="2020-06-11T11:37:00Z">
        <w:r w:rsidR="007F307C">
          <w:t xml:space="preserve">output </w:t>
        </w:r>
      </w:ins>
      <w:r w:rsidR="00002D2C">
        <w:t xml:space="preserve">model to be </w:t>
      </w:r>
      <w:ins w:id="33" w:author="Racha El Kadiri" w:date="2020-06-11T11:36:00Z">
        <w:r w:rsidR="007F307C">
          <w:t>more user-friendly</w:t>
        </w:r>
      </w:ins>
      <w:ins w:id="34" w:author="Racha El Kadiri" w:date="2020-06-11T11:37:00Z">
        <w:r w:rsidR="007F307C">
          <w:t>.</w:t>
        </w:r>
      </w:ins>
      <w:del w:id="35" w:author="Racha El Kadiri" w:date="2020-06-11T11:37:00Z">
        <w:r w:rsidR="00002D2C" w:rsidDel="007F307C">
          <w:delText>distributed without a need for specific software to run the model.</w:delText>
        </w:r>
      </w:del>
      <w:r w:rsidR="00002D2C">
        <w:t xml:space="preserve"> </w:t>
      </w:r>
    </w:p>
    <w:p w14:paraId="32B68725" w14:textId="15A9D7B8" w:rsidR="007F1610" w:rsidRDefault="00CD0684" w:rsidP="00C136FC">
      <w:pPr>
        <w:spacing w:after="240"/>
      </w:pPr>
      <w:r>
        <w:lastRenderedPageBreak/>
        <w:t xml:space="preserve">The resultant decision tree was then validated against the remaining 20% of the data from the 7 trained watersheds, as well as 100% of the data from the 3 </w:t>
      </w:r>
      <w:commentRangeStart w:id="36"/>
      <w:r>
        <w:t>naïve</w:t>
      </w:r>
      <w:commentRangeEnd w:id="36"/>
      <w:r w:rsidR="007F307C">
        <w:rPr>
          <w:rStyle w:val="CommentReference"/>
          <w:rFonts w:eastAsia="Times New Roman"/>
        </w:rPr>
        <w:commentReference w:id="36"/>
      </w:r>
      <w:r>
        <w:t xml:space="preserve"> watersheds.</w:t>
      </w:r>
      <w:r w:rsidR="00EF612A">
        <w:t xml:space="preserve"> </w:t>
      </w:r>
      <w:r w:rsidR="00965383">
        <w:t xml:space="preserve">Input data was inversely weighted to amount of data for each </w:t>
      </w:r>
      <w:r w:rsidR="009A2FE9">
        <w:t>watershed</w:t>
      </w:r>
      <w:r w:rsidR="00965383">
        <w:t xml:space="preserve">; that is, all watersheds were </w:t>
      </w:r>
      <w:commentRangeStart w:id="37"/>
      <w:r w:rsidR="00965383">
        <w:t xml:space="preserve">weighted equally regardless </w:t>
      </w:r>
      <w:commentRangeEnd w:id="37"/>
      <w:r w:rsidR="007F307C">
        <w:rPr>
          <w:rStyle w:val="CommentReference"/>
          <w:rFonts w:eastAsia="Times New Roman"/>
        </w:rPr>
        <w:commentReference w:id="37"/>
      </w:r>
      <w:r w:rsidR="00965383">
        <w:t xml:space="preserve">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w:t>
      </w:r>
      <w:proofErr w:type="spellStart"/>
      <w:r w:rsidR="00AB4841">
        <w:t>rasters</w:t>
      </w:r>
      <w:proofErr w:type="spellEnd"/>
      <w:r w:rsidR="00AB4841">
        <w:t xml:space="preserve">, which were included in specific models and not the general model. </w:t>
      </w:r>
    </w:p>
    <w:p w14:paraId="1247CD44" w14:textId="18C45FA2" w:rsidR="009A2FE9" w:rsidRDefault="00BC4AA8" w:rsidP="00C136FC">
      <w:pPr>
        <w:pStyle w:val="Heading2"/>
        <w:spacing w:after="240"/>
        <w:rPr>
          <w:rStyle w:val="LineNumber"/>
          <w:sz w:val="26"/>
        </w:rPr>
      </w:pPr>
      <w:commentRangeStart w:id="38"/>
      <w:r>
        <w:rPr>
          <w:rStyle w:val="LineNumber"/>
          <w:sz w:val="26"/>
        </w:rPr>
        <w:t>Derived Raster Products</w:t>
      </w:r>
      <w:commentRangeEnd w:id="38"/>
      <w:r w:rsidR="009825EE">
        <w:rPr>
          <w:rStyle w:val="CommentReference"/>
          <w:rFonts w:eastAsia="Times New Roman" w:cs="Times New Roman"/>
        </w:rPr>
        <w:commentReference w:id="38"/>
      </w:r>
    </w:p>
    <w:p w14:paraId="40958160" w14:textId="7D094F70" w:rsidR="00BC1953" w:rsidRPr="00BC1953" w:rsidRDefault="00BC1953" w:rsidP="00C136FC">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w:t>
      </w:r>
      <w:proofErr w:type="spellStart"/>
      <w:r w:rsidR="00EE5F46">
        <w:t>rasters</w:t>
      </w:r>
      <w:proofErr w:type="spellEnd"/>
      <w:r w:rsidR="00EE5F46">
        <w:t xml:space="preserve"> created by interpolating LiDAR point cloud values, a triangular irregular network (TIN) algorithm was used.</w:t>
      </w:r>
      <w:r w:rsidR="001F47AB">
        <w:t xml:space="preserve"> All </w:t>
      </w:r>
      <w:proofErr w:type="spellStart"/>
      <w:r w:rsidR="001F47AB">
        <w:t>rasters</w:t>
      </w:r>
      <w:proofErr w:type="spellEnd"/>
      <w:r w:rsidR="001F47AB">
        <w:t xml:space="preserve"> created used a pixel size of 1m x 1m, regardless of source LiDAR point density.</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3149C3" w:rsidRDefault="00A86EFC" w:rsidP="00C136FC">
      <w:pPr>
        <w:spacing w:after="240"/>
      </w:pPr>
      <w:r>
        <w:t>Though the DSM was used to generate other data products included in the</w:t>
      </w:r>
      <w:r w:rsidR="006F531E">
        <w:t xml:space="preserve"> </w:t>
      </w:r>
      <w:r w:rsidR="0076150B">
        <w:t xml:space="preserve">classification </w:t>
      </w:r>
      <w:r>
        <w:t xml:space="preserve">model, the DSM itself </w:t>
      </w:r>
      <w:r w:rsidRPr="009825EE">
        <w:rPr>
          <w:color w:val="FF0000"/>
          <w:rPrChange w:id="39" w:author="Racha El Kadiri" w:date="2020-06-11T12:40:00Z">
            <w:rPr/>
          </w:rPrChange>
        </w:rPr>
        <w:t xml:space="preserve">was excluded </w:t>
      </w:r>
      <w:r w:rsidR="00833B88">
        <w:t xml:space="preserve">as input to the </w:t>
      </w:r>
      <w:r w:rsidR="00D42E2E">
        <w:t>classification model</w:t>
      </w:r>
      <w:r w:rsidR="00833B88">
        <w:t xml:space="preserve">. This was done because </w:t>
      </w:r>
      <w:r w:rsidR="00790436">
        <w:t xml:space="preserve">non-normalized elevations have little to no predictive power for </w:t>
      </w:r>
      <w:proofErr w:type="spellStart"/>
      <w:r w:rsidR="00790436">
        <w:t>landcover</w:t>
      </w:r>
      <w:proofErr w:type="spellEnd"/>
      <w:r w:rsidR="00790436">
        <w:t xml:space="preserve"> type.</w:t>
      </w:r>
    </w:p>
    <w:p w14:paraId="536335BB" w14:textId="599C9610" w:rsidR="00505C62" w:rsidRDefault="00505C62" w:rsidP="00C136FC">
      <w:pPr>
        <w:pStyle w:val="Heading3"/>
        <w:spacing w:after="240"/>
      </w:pPr>
      <w:r>
        <w:t>Digital elevation model</w:t>
      </w:r>
    </w:p>
    <w:p w14:paraId="0EF3C4B8" w14:textId="6781132A" w:rsidR="00916BEF" w:rsidRDefault="00790436" w:rsidP="00C136FC">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6EF5CB34" w:rsidR="00790436" w:rsidRPr="00790436" w:rsidRDefault="00576A56" w:rsidP="00C136FC">
      <w:pPr>
        <w:spacing w:after="240"/>
      </w:pPr>
      <w:r>
        <w:t xml:space="preserve">The DEM </w:t>
      </w:r>
      <w:r w:rsidRPr="009825EE">
        <w:rPr>
          <w:color w:val="FF0000"/>
          <w:rPrChange w:id="40" w:author="Racha El Kadiri" w:date="2020-06-11T12:40:00Z">
            <w:rPr/>
          </w:rPrChange>
        </w:rPr>
        <w:t xml:space="preserve">was excluded </w:t>
      </w:r>
      <w:r>
        <w:t xml:space="preserve">as direct input to the </w:t>
      </w:r>
      <w:r w:rsidR="0076150B">
        <w:t xml:space="preserve">classification </w:t>
      </w:r>
      <w:r w:rsidR="00D42E2E">
        <w:t xml:space="preserve">model </w:t>
      </w:r>
      <w:r>
        <w:t>for the same reasons that the DSM was excluded.</w:t>
      </w:r>
    </w:p>
    <w:p w14:paraId="1DC4BF45" w14:textId="23236082" w:rsidR="00C53F5B" w:rsidRDefault="005F4A83" w:rsidP="00C136FC">
      <w:pPr>
        <w:pStyle w:val="Heading3"/>
        <w:spacing w:after="240"/>
      </w:pPr>
      <w:r>
        <w:lastRenderedPageBreak/>
        <w:t>Digital height model</w:t>
      </w:r>
    </w:p>
    <w:p w14:paraId="0E09AE76" w14:textId="5F62EBCC" w:rsidR="00C53F5B" w:rsidRDefault="00C53F5B" w:rsidP="00C136FC">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C53F5B" w:rsidRDefault="00C53F5B" w:rsidP="00C136FC">
      <w:pPr>
        <w:spacing w:after="240"/>
      </w:pPr>
      <w:r>
        <w:t xml:space="preserve">The DHM </w:t>
      </w:r>
      <w:r w:rsidRPr="009825EE">
        <w:rPr>
          <w:color w:val="FF0000"/>
          <w:rPrChange w:id="41" w:author="Racha El Kadiri" w:date="2020-06-11T12:40:00Z">
            <w:rPr/>
          </w:rPrChange>
        </w:rPr>
        <w:t xml:space="preserve">was </w:t>
      </w:r>
      <w:r w:rsidR="00823C40" w:rsidRPr="009825EE">
        <w:rPr>
          <w:color w:val="FF0000"/>
          <w:rPrChange w:id="42" w:author="Racha El Kadiri" w:date="2020-06-11T12:40:00Z">
            <w:rPr/>
          </w:rPrChange>
        </w:rPr>
        <w:t>excluded</w:t>
      </w:r>
      <w:r w:rsidRPr="009825EE">
        <w:rPr>
          <w:color w:val="FF0000"/>
          <w:rPrChange w:id="43" w:author="Racha El Kadiri" w:date="2020-06-11T12:40:00Z">
            <w:rPr/>
          </w:rPrChange>
        </w:rPr>
        <w:t xml:space="preserve"> </w:t>
      </w:r>
      <w:r>
        <w:t xml:space="preserve">as direct input to the </w:t>
      </w:r>
      <w:r w:rsidR="0064213B">
        <w:t xml:space="preserve">classification </w:t>
      </w:r>
      <w:r w:rsidR="00D42E2E">
        <w:t xml:space="preserve">model </w:t>
      </w:r>
      <w:r w:rsidR="00823C40">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6453DFB0"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A35AA2">
            <w:rPr>
              <w:noProof/>
            </w:rPr>
            <w:t>(Goodwin, et al.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547FF9BF" w14:textId="33884E0E" w:rsidR="00C66C16" w:rsidRPr="00C66C16" w:rsidRDefault="00D509FF" w:rsidP="00C136FC">
      <w:pPr>
        <w:spacing w:after="240"/>
      </w:pPr>
      <w:r>
        <w:t xml:space="preserve">Though the unfiltered DHM was excluded as a direct input to the </w:t>
      </w:r>
      <w:r w:rsidR="0064213B">
        <w:t xml:space="preserve">classification </w:t>
      </w:r>
      <w:r>
        <w:t>model to limit false classification of building edges</w:t>
      </w:r>
      <w:r w:rsidR="007D215C">
        <w:t xml:space="preserve"> and powerlines</w:t>
      </w:r>
      <w:r>
        <w:t xml:space="preserve"> as trees, </w:t>
      </w:r>
      <w:r w:rsidR="00463EE8">
        <w:t xml:space="preserve">the filtered </w:t>
      </w:r>
      <w:r w:rsidR="00463EE8" w:rsidRPr="009825EE">
        <w:rPr>
          <w:highlight w:val="yellow"/>
          <w:rPrChange w:id="44" w:author="Racha El Kadiri" w:date="2020-06-11T12:41:00Z">
            <w:rPr/>
          </w:rPrChange>
        </w:rPr>
        <w:t>DHM was included</w:t>
      </w:r>
      <w:r w:rsidR="00463EE8">
        <w:t xml:space="preserve"> as direct input.</w:t>
      </w:r>
    </w:p>
    <w:p w14:paraId="675EB4D2" w14:textId="1C1CE53D" w:rsidR="00257C75" w:rsidRDefault="00505C62" w:rsidP="00C136FC">
      <w:pPr>
        <w:pStyle w:val="Heading3"/>
        <w:spacing w:after="240"/>
      </w:pPr>
      <w:r>
        <w:t>Intensity raster</w:t>
      </w:r>
    </w:p>
    <w:p w14:paraId="1B931347" w14:textId="2879E128"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w:t>
      </w:r>
      <w:proofErr w:type="spellStart"/>
      <w:r w:rsidR="000351D8">
        <w:t>rasters</w:t>
      </w:r>
      <w:proofErr w:type="spellEnd"/>
      <w:r w:rsidR="000351D8">
        <w:t xml:space="preserve"> were </w:t>
      </w:r>
      <w:r w:rsidR="000351D8" w:rsidRPr="009825EE">
        <w:rPr>
          <w:color w:val="FF0000"/>
          <w:rPrChange w:id="45" w:author="Racha El Kadiri" w:date="2020-06-11T12:40:00Z">
            <w:rPr/>
          </w:rPrChange>
        </w:rPr>
        <w:t xml:space="preserve">not used as </w:t>
      </w:r>
      <w:r w:rsidR="006F531E" w:rsidRPr="009825EE">
        <w:rPr>
          <w:color w:val="FF0000"/>
          <w:rPrChange w:id="46" w:author="Racha El Kadiri" w:date="2020-06-11T12:40:00Z">
            <w:rPr/>
          </w:rPrChange>
        </w:rPr>
        <w:t xml:space="preserve">general </w:t>
      </w:r>
      <w:r w:rsidR="00D42E2E" w:rsidRPr="009825EE">
        <w:rPr>
          <w:color w:val="FF0000"/>
          <w:rPrChange w:id="47" w:author="Racha El Kadiri" w:date="2020-06-11T12:40:00Z">
            <w:rPr/>
          </w:rPrChange>
        </w:rPr>
        <w:t xml:space="preserve">model </w:t>
      </w:r>
      <w:r w:rsidR="000351D8" w:rsidRPr="009825EE">
        <w:rPr>
          <w:color w:val="FF0000"/>
          <w:rPrChange w:id="48" w:author="Racha El Kadiri" w:date="2020-06-11T12:40:00Z">
            <w:rPr/>
          </w:rPrChange>
        </w:rPr>
        <w:t>input</w:t>
      </w:r>
      <w:r w:rsidR="006F531E">
        <w:rPr>
          <w:i/>
          <w:iCs/>
        </w:rPr>
        <w:t xml:space="preserve">, </w:t>
      </w:r>
      <w:r w:rsidR="006F531E">
        <w:t xml:space="preserve">though these </w:t>
      </w:r>
      <w:proofErr w:type="spellStart"/>
      <w:r w:rsidR="006F531E">
        <w:t>rasters</w:t>
      </w:r>
      <w:proofErr w:type="spellEnd"/>
      <w:r w:rsidR="006F531E">
        <w:t xml:space="preserve"> were included in</w:t>
      </w:r>
      <w:r w:rsidR="00F1374A">
        <w:t xml:space="preserve"> individual</w:t>
      </w:r>
      <w:r w:rsidR="006F531E">
        <w:t xml:space="preserve"> (specific)</w:t>
      </w:r>
      <w:r w:rsidR="00F1374A">
        <w:t xml:space="preserve"> watershed models</w:t>
      </w:r>
      <w:r w:rsidR="000351D8">
        <w:t xml:space="preserve">. </w:t>
      </w:r>
      <w:r w:rsidR="00F1374A">
        <w:t xml:space="preserve">Intensity </w:t>
      </w:r>
      <w:proofErr w:type="spellStart"/>
      <w:r w:rsidR="00F1374A">
        <w:t>rasters</w:t>
      </w:r>
      <w:proofErr w:type="spellEnd"/>
      <w:r w:rsidR="00F1374A">
        <w:t xml:space="preserve"> were also used</w:t>
      </w:r>
      <w:r w:rsidR="000351D8">
        <w:t xml:space="preserve"> qualitatively to aid manual land cover classification.</w:t>
      </w:r>
    </w:p>
    <w:p w14:paraId="19E1CDAA" w14:textId="07F0ECF9" w:rsidR="003D5813" w:rsidRDefault="00505C62" w:rsidP="00C136FC">
      <w:pPr>
        <w:pStyle w:val="Heading3"/>
        <w:spacing w:after="240"/>
      </w:pPr>
      <w:r>
        <w:lastRenderedPageBreak/>
        <w:t>Return raster</w:t>
      </w:r>
    </w:p>
    <w:p w14:paraId="40BFC57A" w14:textId="68BFBD14"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t>
      </w:r>
      <w:r w:rsidR="00B11F71" w:rsidRPr="009825EE">
        <w:rPr>
          <w:color w:val="FF0000"/>
          <w:rPrChange w:id="49" w:author="Racha El Kadiri" w:date="2020-06-11T12:40:00Z">
            <w:rPr/>
          </w:rPrChange>
        </w:rPr>
        <w:t xml:space="preserve">was excluded </w:t>
      </w:r>
      <w:r w:rsidR="00B11F71">
        <w:t xml:space="preserve">from being used as </w:t>
      </w:r>
      <w:r w:rsidR="0064213B">
        <w:t xml:space="preserve">classification </w:t>
      </w:r>
      <w:r w:rsidR="00D42E2E">
        <w:t xml:space="preserve">model </w:t>
      </w:r>
      <w:r w:rsidR="00B11F71">
        <w:t>input</w:t>
      </w:r>
      <w:r w:rsidR="00E9159B">
        <w:t xml:space="preserve">, but it </w:t>
      </w:r>
      <w:r w:rsidR="00B11F71">
        <w:t>was used to aid manual land cover classification.</w:t>
      </w:r>
    </w:p>
    <w:p w14:paraId="0F1FA6FA" w14:textId="3CD54A84" w:rsidR="00B365A3" w:rsidRDefault="00B365A3" w:rsidP="00C136FC">
      <w:pPr>
        <w:pStyle w:val="Heading3"/>
        <w:spacing w:after="240"/>
      </w:pPr>
      <w:r>
        <w:t xml:space="preserve">Slope </w:t>
      </w:r>
      <w:proofErr w:type="spellStart"/>
      <w:r>
        <w:t>rasters</w:t>
      </w:r>
      <w:proofErr w:type="spellEnd"/>
    </w:p>
    <w:p w14:paraId="5D989121" w14:textId="5276DB3D" w:rsidR="0053692A" w:rsidRPr="0053692A" w:rsidRDefault="0053692A" w:rsidP="00C136FC">
      <w:pPr>
        <w:spacing w:after="240"/>
      </w:pPr>
      <w:r>
        <w:t xml:space="preserve">For each </w:t>
      </w:r>
      <w:r w:rsidR="00E84702">
        <w:t>elevation</w:t>
      </w:r>
      <w:r>
        <w:t xml:space="preserve">-based model (DSM, DEM, DMM, </w:t>
      </w:r>
      <w:proofErr w:type="spellStart"/>
      <w:r>
        <w:t>fDHM</w:t>
      </w:r>
      <w:proofErr w:type="spellEnd"/>
      <w:r>
        <w:t xml:space="preserve">)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t>
      </w:r>
      <w:r w:rsidR="00724E4B" w:rsidRPr="009825EE">
        <w:rPr>
          <w:highlight w:val="yellow"/>
          <w:rPrChange w:id="50" w:author="Racha El Kadiri" w:date="2020-06-11T12:41:00Z">
            <w:rPr/>
          </w:rPrChange>
        </w:rPr>
        <w:t>were included</w:t>
      </w:r>
      <w:r w:rsidR="00724E4B">
        <w:t xml:space="preserve"> as direct input to the </w:t>
      </w:r>
      <w:r w:rsidR="00D42E2E">
        <w:t>classification model</w:t>
      </w:r>
      <w:r w:rsidR="00724E4B">
        <w:t>.</w:t>
      </w:r>
    </w:p>
    <w:p w14:paraId="1ACC9075" w14:textId="4A5B6E98" w:rsidR="002A7FCB" w:rsidRDefault="006C27B6" w:rsidP="00C136FC">
      <w:pPr>
        <w:pStyle w:val="Heading3"/>
        <w:spacing w:after="240"/>
      </w:pPr>
      <w:r>
        <w:t xml:space="preserve">Roughness </w:t>
      </w:r>
      <w:proofErr w:type="spellStart"/>
      <w:r>
        <w:t>rasters</w:t>
      </w:r>
      <w:proofErr w:type="spellEnd"/>
    </w:p>
    <w:p w14:paraId="30AEA273" w14:textId="525E708F" w:rsidR="00E84702" w:rsidRPr="00E84702" w:rsidRDefault="00E84702" w:rsidP="00C136FC">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724E4B">
        <w:t xml:space="preserve"> These products </w:t>
      </w:r>
      <w:r w:rsidR="00724E4B" w:rsidRPr="009825EE">
        <w:rPr>
          <w:highlight w:val="yellow"/>
          <w:rPrChange w:id="51" w:author="Racha El Kadiri" w:date="2020-06-11T12:41:00Z">
            <w:rPr/>
          </w:rPrChange>
        </w:rPr>
        <w:t>were included</w:t>
      </w:r>
      <w:r w:rsidR="00724E4B">
        <w:t xml:space="preserve"> as direct input to the </w:t>
      </w:r>
      <w:r w:rsidR="00D42E2E">
        <w:t>classification model</w:t>
      </w:r>
      <w:r w:rsidR="00724E4B">
        <w:t>.</w:t>
      </w:r>
    </w:p>
    <w:p w14:paraId="539B05F4" w14:textId="47D6C09A" w:rsidR="00927F53" w:rsidRDefault="002A7FCB" w:rsidP="00C136FC">
      <w:pPr>
        <w:pStyle w:val="Heading3"/>
        <w:spacing w:after="240"/>
      </w:pPr>
      <w:r>
        <w:t xml:space="preserve">Laplacian filtered </w:t>
      </w:r>
      <w:proofErr w:type="spellStart"/>
      <w:r w:rsidR="00927F53">
        <w:t>r</w:t>
      </w:r>
      <w:r>
        <w:t>asters</w:t>
      </w:r>
      <w:proofErr w:type="spellEnd"/>
      <w:r w:rsidR="00927F53" w:rsidRPr="00927F53">
        <w:t xml:space="preserve"> </w:t>
      </w:r>
    </w:p>
    <w:p w14:paraId="14A7B462" w14:textId="17B54CF3" w:rsidR="00B214C1" w:rsidRPr="00B214C1" w:rsidRDefault="00B214C1" w:rsidP="00C136FC">
      <w:pPr>
        <w:spacing w:after="240"/>
      </w:pPr>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w:t>
      </w:r>
      <w:proofErr w:type="gramStart"/>
      <w:r w:rsidR="00B22E9F">
        <w:t xml:space="preserve">is </w:t>
      </w:r>
      <w:proofErr w:type="gramEnd"/>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52" w:name="_Hlk41404876"/>
                  <m:r>
                    <w:rPr>
                      <w:rFonts w:ascii="Cambria Math" w:hAnsi="Cambria Math"/>
                    </w:rPr>
                    <m:t>-1</m:t>
                  </m:r>
                  <w:bookmarkEnd w:id="52"/>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w:t>
      </w:r>
      <w:proofErr w:type="spellStart"/>
      <w:r w:rsidR="00724E4B">
        <w:t>fDHM</w:t>
      </w:r>
      <w:proofErr w:type="spellEnd"/>
      <w:r w:rsidR="00724E4B">
        <w:t xml:space="preserve">), and these products </w:t>
      </w:r>
      <w:r w:rsidR="00724E4B" w:rsidRPr="009825EE">
        <w:rPr>
          <w:highlight w:val="yellow"/>
          <w:rPrChange w:id="53" w:author="Racha El Kadiri" w:date="2020-06-11T12:41:00Z">
            <w:rPr/>
          </w:rPrChange>
        </w:rPr>
        <w:t>were included</w:t>
      </w:r>
      <w:r w:rsidR="00724E4B">
        <w:t xml:space="preserve"> as direct input to the </w:t>
      </w:r>
      <w:r w:rsidR="00D42E2E">
        <w:t>classification model</w:t>
      </w:r>
      <w:r w:rsidR="00724E4B">
        <w:t>.</w:t>
      </w:r>
    </w:p>
    <w:p w14:paraId="44F8A275" w14:textId="0150B781" w:rsidR="00711132" w:rsidRDefault="00927F53" w:rsidP="00C136FC">
      <w:pPr>
        <w:pStyle w:val="Heading3"/>
        <w:spacing w:after="240"/>
      </w:pPr>
      <w:proofErr w:type="spellStart"/>
      <w:r>
        <w:t>Haralick</w:t>
      </w:r>
      <w:proofErr w:type="spellEnd"/>
      <w:r>
        <w:t xml:space="preserve"> textures</w:t>
      </w:r>
    </w:p>
    <w:p w14:paraId="5374D392" w14:textId="6040F143" w:rsidR="00D10E2A" w:rsidRDefault="00711132" w:rsidP="00C136FC">
      <w:pPr>
        <w:spacing w:after="240"/>
      </w:pPr>
      <w:proofErr w:type="spellStart"/>
      <w:r>
        <w:t>Haralick</w:t>
      </w:r>
      <w:proofErr w:type="spellEnd"/>
      <w:r>
        <w:t xml:space="preserve"> textures, or </w:t>
      </w:r>
      <w:proofErr w:type="spellStart"/>
      <w:r>
        <w:t>Haralick</w:t>
      </w:r>
      <w:proofErr w:type="spellEnd"/>
      <w:r>
        <w:t xml:space="preserve">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w:t>
      </w:r>
      <w:proofErr w:type="spellStart"/>
      <w:r w:rsidR="00F61091">
        <w:t>Haralick</w:t>
      </w:r>
      <w:proofErr w:type="spellEnd"/>
      <w:r w:rsidR="00F61091">
        <w:t xml:space="preserve"> textures: energy, entropy, correlation, inverse difference moment, inertia, cluster shade, cluster prominence and </w:t>
      </w:r>
      <w:proofErr w:type="spellStart"/>
      <w:r w:rsidR="00F61091">
        <w:t>Haralick</w:t>
      </w:r>
      <w:proofErr w:type="spellEnd"/>
      <w:r w:rsidR="00F61091">
        <w:t xml:space="preserve"> correlation.</w:t>
      </w:r>
      <w:r w:rsidR="00AD4791">
        <w:t xml:space="preserve"> However, </w:t>
      </w:r>
      <w:proofErr w:type="spellStart"/>
      <w:r w:rsidR="00AD4791">
        <w:t>Haralick</w:t>
      </w:r>
      <w:proofErr w:type="spellEnd"/>
      <w:r w:rsidR="00AD4791">
        <w:t xml:space="preserve"> textures </w:t>
      </w:r>
      <w:r w:rsidR="00AD4791">
        <w:lastRenderedPageBreak/>
        <w:t xml:space="preserve">were </w:t>
      </w:r>
      <w:r w:rsidR="00AD4791" w:rsidRPr="009825EE">
        <w:rPr>
          <w:highlight w:val="yellow"/>
          <w:rPrChange w:id="54" w:author="Racha El Kadiri" w:date="2020-06-11T12:42:00Z">
            <w:rPr/>
          </w:rPrChange>
        </w:rPr>
        <w:t>ultimately excluded</w:t>
      </w:r>
      <w:r w:rsidR="00AD4791">
        <w:t xml:space="preserve"> as input to the classification model due to the </w:t>
      </w:r>
      <w:r w:rsidR="00D87DBD">
        <w:t xml:space="preserve">great </w:t>
      </w:r>
      <w:r w:rsidR="00AD4791">
        <w:t xml:space="preserve">computational resources required </w:t>
      </w:r>
      <w:r w:rsidR="00D87DBD">
        <w:t>relative to the</w:t>
      </w:r>
      <w:r w:rsidR="00AD4791">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7A52B61B"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C136FC">
      <w:pPr>
        <w:pStyle w:val="Heading3"/>
        <w:spacing w:after="240"/>
      </w:pPr>
      <w:commentRangeStart w:id="55"/>
      <w:r>
        <w:t>Trained</w:t>
      </w:r>
      <w:commentRangeEnd w:id="55"/>
      <w:r w:rsidR="00B75F99">
        <w:rPr>
          <w:rStyle w:val="CommentReference"/>
          <w:rFonts w:eastAsia="Times New Roman" w:cs="Times New Roman"/>
        </w:rPr>
        <w:commentReference w:id="55"/>
      </w:r>
      <w:r>
        <w:t xml:space="preserve"> Watersheds</w:t>
      </w:r>
    </w:p>
    <w:p w14:paraId="350E523F" w14:textId="20D1B43B" w:rsidR="00FF7BCB" w:rsidRPr="00FF7BCB" w:rsidRDefault="00FF7BCB" w:rsidP="00C136FC">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76095374" w:rsidR="003A7D09" w:rsidRDefault="003A7D09" w:rsidP="00C136FC">
      <w:pPr>
        <w:pStyle w:val="Heading4"/>
        <w:spacing w:after="240"/>
      </w:pPr>
      <w:del w:id="56" w:author="Racha El Kadiri" w:date="2020-06-11T13:26:00Z">
        <w:r w:rsidRPr="002B031B" w:rsidDel="00B75F99">
          <w:delText xml:space="preserve">010500021301 – </w:delText>
        </w:r>
      </w:del>
      <w:r w:rsidRPr="002B031B">
        <w:t>Penobscot, ME</w:t>
      </w:r>
      <w:ins w:id="57" w:author="Racha El Kadiri" w:date="2020-06-11T13:26:00Z">
        <w:r w:rsidR="00B75F99">
          <w:t xml:space="preserve"> (USGS HUC: </w:t>
        </w:r>
        <w:r w:rsidR="00B75F99" w:rsidRPr="002B031B">
          <w:t>010500021301</w:t>
        </w:r>
        <w:r w:rsidR="00B75F99">
          <w:t>)</w:t>
        </w:r>
      </w:ins>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7B7D9999" w:rsidR="003A7D09" w:rsidRDefault="003A7D09" w:rsidP="00C136FC">
      <w:pPr>
        <w:pStyle w:val="Heading4"/>
        <w:spacing w:after="240"/>
      </w:pPr>
      <w:del w:id="58" w:author="Racha El Kadiri" w:date="2020-06-11T13:26:00Z">
        <w:r w:rsidRPr="002B031B" w:rsidDel="00B75F99">
          <w:delText xml:space="preserve">030902040303 – </w:delText>
        </w:r>
      </w:del>
      <w:r w:rsidRPr="002B031B">
        <w:t>Naples, FL</w:t>
      </w:r>
      <w:ins w:id="59" w:author="Racha El Kadiri" w:date="2020-06-11T13:27:00Z">
        <w:r w:rsidR="00B75F99">
          <w:t xml:space="preserve"> (USGS HUC 030902040303)</w:t>
        </w:r>
      </w:ins>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4C969AEE" w:rsidR="003A7D09" w:rsidRDefault="003A7D09" w:rsidP="00C136FC">
      <w:pPr>
        <w:pStyle w:val="Heading4"/>
        <w:spacing w:after="240"/>
      </w:pPr>
      <w:del w:id="60" w:author="Racha El Kadiri" w:date="2020-06-11T13:27:00Z">
        <w:r w:rsidRPr="002B031B" w:rsidDel="00B75F99">
          <w:lastRenderedPageBreak/>
          <w:delText xml:space="preserve">0070801050901 – </w:delText>
        </w:r>
      </w:del>
      <w:r w:rsidR="00CF12B4">
        <w:t>Ames</w:t>
      </w:r>
      <w:r w:rsidRPr="002B031B">
        <w:t xml:space="preserve">, </w:t>
      </w:r>
      <w:r w:rsidR="003149C3">
        <w:t>IA</w:t>
      </w:r>
      <w:ins w:id="61" w:author="Racha El Kadiri" w:date="2020-06-11T13:27:00Z">
        <w:r w:rsidR="00B75F99">
          <w:t xml:space="preserve"> (USGS HUC 0070801050901)</w:t>
        </w:r>
      </w:ins>
    </w:p>
    <w:p w14:paraId="419D39EC" w14:textId="53A5ADA6"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w:t>
      </w:r>
      <w:ins w:id="62" w:author="Racha El Kadiri" w:date="2020-06-11T13:25:00Z">
        <w:r w:rsidR="00B75F99">
          <w:t xml:space="preserve">utilized </w:t>
        </w:r>
      </w:ins>
      <w:r>
        <w:t xml:space="preserve">LiDAR data </w:t>
      </w:r>
      <w:del w:id="63" w:author="Racha El Kadiri" w:date="2020-06-11T13:25:00Z">
        <w:r w:rsidDel="00B75F99">
          <w:delText xml:space="preserve">utilized </w:delText>
        </w:r>
      </w:del>
      <w:r>
        <w:t xml:space="preserve">in this study </w:t>
      </w:r>
      <w:del w:id="64" w:author="Racha El Kadiri" w:date="2020-06-11T13:25:00Z">
        <w:r w:rsidDel="00B75F99">
          <w:delText xml:space="preserve">for the watershed </w:delText>
        </w:r>
      </w:del>
      <w:r>
        <w:t xml:space="preserve">was collected </w:t>
      </w:r>
      <w:del w:id="65" w:author="Racha El Kadiri" w:date="2020-06-11T13:25:00Z">
        <w:r w:rsidR="00023DD3" w:rsidDel="00B75F99">
          <w:delText xml:space="preserve">of a great length of time: </w:delText>
        </w:r>
      </w:del>
      <w:r>
        <w:t xml:space="preserve">between </w:t>
      </w:r>
      <w:r w:rsidR="00570F7A">
        <w:t>4/7</w:t>
      </w:r>
      <w:r>
        <w:t xml:space="preserve">/2007 and </w:t>
      </w:r>
      <w:r w:rsidR="00570F7A">
        <w:t>5/27/2010</w:t>
      </w:r>
      <w:r w:rsidR="00B4616D">
        <w:t xml:space="preserve">. The collected </w:t>
      </w:r>
      <w:del w:id="66" w:author="Racha El Kadiri" w:date="2020-06-11T13:25:00Z">
        <w:r w:rsidR="00B4616D" w:rsidDel="00B75F99">
          <w:delText xml:space="preserve">lidar </w:delText>
        </w:r>
      </w:del>
      <w:ins w:id="67" w:author="Racha El Kadiri" w:date="2020-06-11T13:25:00Z">
        <w:r w:rsidR="00B75F99">
          <w:t>LiDAR</w:t>
        </w:r>
        <w:r w:rsidR="00B75F99">
          <w:t xml:space="preserve"> </w:t>
        </w:r>
      </w:ins>
      <w:r w:rsidR="00B4616D">
        <w:t>has</w:t>
      </w:r>
      <w:r>
        <w:t xml:space="preserve"> a nominal pulse spacing of 0.</w:t>
      </w:r>
      <w:r w:rsidR="006751F6">
        <w:t>88</w:t>
      </w:r>
      <w:r>
        <w:t>m.</w:t>
      </w:r>
    </w:p>
    <w:p w14:paraId="343C9AB6" w14:textId="13F4EC5F" w:rsidR="003A7D09" w:rsidRDefault="003A7D09" w:rsidP="00C136FC">
      <w:pPr>
        <w:pStyle w:val="Heading4"/>
        <w:spacing w:after="240"/>
      </w:pPr>
      <w:del w:id="68" w:author="Racha El Kadiri" w:date="2020-06-11T13:27:00Z">
        <w:r w:rsidRPr="002B031B" w:rsidDel="00B75F99">
          <w:delText xml:space="preserve">080102040304 – </w:delText>
        </w:r>
      </w:del>
      <w:r w:rsidR="00765C79">
        <w:t>Trenton,</w:t>
      </w:r>
      <w:r w:rsidRPr="002B031B">
        <w:t xml:space="preserve"> </w:t>
      </w:r>
      <w:proofErr w:type="gramStart"/>
      <w:r w:rsidRPr="002B031B">
        <w:t>TN</w:t>
      </w:r>
      <w:ins w:id="69" w:author="Racha El Kadiri" w:date="2020-06-11T13:27:00Z">
        <w:r w:rsidR="00B75F99">
          <w:t>(</w:t>
        </w:r>
        <w:proofErr w:type="gramEnd"/>
        <w:r w:rsidR="00B75F99">
          <w:t>USGS HUC 080102040304)</w:t>
        </w:r>
      </w:ins>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1572C539" w:rsidR="003A7D09" w:rsidRDefault="003A7D09" w:rsidP="00C136FC">
      <w:pPr>
        <w:pStyle w:val="Heading4"/>
        <w:spacing w:after="240"/>
      </w:pPr>
      <w:del w:id="70" w:author="Racha El Kadiri" w:date="2020-06-11T13:28:00Z">
        <w:r w:rsidRPr="002B031B" w:rsidDel="00B75F99">
          <w:delText xml:space="preserve">130202090102 – </w:delText>
        </w:r>
      </w:del>
      <w:proofErr w:type="spellStart"/>
      <w:r w:rsidR="00E67B72">
        <w:t>Datil</w:t>
      </w:r>
      <w:proofErr w:type="spellEnd"/>
      <w:r w:rsidRPr="002B031B">
        <w:t>, NM</w:t>
      </w:r>
      <w:ins w:id="71" w:author="Racha El Kadiri" w:date="2020-06-11T13:28:00Z">
        <w:r w:rsidR="00B75F99">
          <w:t xml:space="preserve"> (USGS HUC 130202090102)</w:t>
        </w:r>
      </w:ins>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w:t>
      </w:r>
      <w:proofErr w:type="spellStart"/>
      <w:r w:rsidR="002242F1">
        <w:t>Datil</w:t>
      </w:r>
      <w:proofErr w:type="spellEnd"/>
      <w:r w:rsidR="002242F1">
        <w:t xml:space="preserve">, </w:t>
      </w:r>
      <w:r w:rsidR="00301E05">
        <w:t>New Mexico</w:t>
      </w:r>
      <w:r w:rsidR="002242F1">
        <w:t xml:space="preserve">. The watershed drains a portion of the northern face of Madre Mountain, part of the </w:t>
      </w:r>
      <w:proofErr w:type="spellStart"/>
      <w:r w:rsidR="002242F1">
        <w:t>Datil</w:t>
      </w:r>
      <w:proofErr w:type="spellEnd"/>
      <w:r w:rsidR="002242F1">
        <w:t xml:space="preserve">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5CDD0817" w:rsidR="003A7D09" w:rsidRDefault="003A7D09" w:rsidP="00C136FC">
      <w:pPr>
        <w:pStyle w:val="Heading4"/>
        <w:spacing w:after="240"/>
      </w:pPr>
      <w:del w:id="72" w:author="Racha El Kadiri" w:date="2020-06-11T13:28:00Z">
        <w:r w:rsidRPr="002B031B" w:rsidDel="00B75F99">
          <w:delText xml:space="preserve">140801040103 – </w:delText>
        </w:r>
      </w:del>
      <w:r w:rsidR="00C9160C">
        <w:t>Telluride,</w:t>
      </w:r>
      <w:r w:rsidRPr="002B031B">
        <w:t xml:space="preserve"> CO</w:t>
      </w:r>
      <w:ins w:id="73" w:author="Racha El Kadiri" w:date="2020-06-11T13:28:00Z">
        <w:r w:rsidR="00B75F99">
          <w:t xml:space="preserve"> (USGS HUC 140801040103)</w:t>
        </w:r>
      </w:ins>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 xml:space="preserve">diverse and consists of bare rock, </w:t>
      </w:r>
      <w:r w:rsidR="00DC4448">
        <w:lastRenderedPageBreak/>
        <w:t>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7473868A" w:rsidR="003A7D09" w:rsidRDefault="003A7D09" w:rsidP="00C136FC">
      <w:pPr>
        <w:pStyle w:val="Heading4"/>
        <w:spacing w:after="240"/>
      </w:pPr>
      <w:del w:id="74" w:author="Racha El Kadiri" w:date="2020-06-11T13:29:00Z">
        <w:r w:rsidRPr="002B031B" w:rsidDel="00B75F99">
          <w:delText xml:space="preserve">180500020905 – </w:delText>
        </w:r>
      </w:del>
      <w:r w:rsidRPr="002B031B">
        <w:t>San Francisco, CA</w:t>
      </w:r>
      <w:ins w:id="75" w:author="Racha El Kadiri" w:date="2020-06-11T13:29:00Z">
        <w:r w:rsidR="00B75F99">
          <w:t xml:space="preserve"> (USGS HUC 180500020905)</w:t>
        </w:r>
      </w:ins>
    </w:p>
    <w:p w14:paraId="2BF209BA" w14:textId="1E7510A9" w:rsidR="00A42D32" w:rsidRDefault="000E0D86" w:rsidP="00C136FC">
      <w:pPr>
        <w:spacing w:after="240"/>
      </w:pPr>
      <w:r>
        <w:t xml:space="preserve">Lobos Creek-Frontal San Francisco Bay Estuaries </w:t>
      </w:r>
      <w:r w:rsidR="00A42D32">
        <w:t xml:space="preserve">watershed </w:t>
      </w:r>
      <w:del w:id="76" w:author="Racha El Kadiri" w:date="2020-06-11T13:29:00Z">
        <w:r w:rsidR="00A42D32" w:rsidDel="00B75F99">
          <w:delText xml:space="preserve">(USGS hydrologic unit code: </w:delText>
        </w:r>
        <w:r w:rsidR="003F5CA6" w:rsidRPr="002B031B" w:rsidDel="00B75F99">
          <w:delText>180500020905</w:delText>
        </w:r>
        <w:r w:rsidR="00A42D32" w:rsidDel="00B75F99">
          <w:delText xml:space="preserve">) </w:delText>
        </w:r>
      </w:del>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C136FC">
      <w:pPr>
        <w:pStyle w:val="Heading3"/>
        <w:spacing w:after="240"/>
      </w:pPr>
      <w:commentRangeStart w:id="77"/>
      <w:r>
        <w:t>Naïve</w:t>
      </w:r>
      <w:commentRangeEnd w:id="77"/>
      <w:r w:rsidR="00B75F99">
        <w:rPr>
          <w:rStyle w:val="CommentReference"/>
          <w:rFonts w:eastAsia="Times New Roman" w:cs="Times New Roman"/>
        </w:rPr>
        <w:commentReference w:id="77"/>
      </w:r>
      <w:r>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6D4A3FA9" w:rsidR="00690AE2" w:rsidRDefault="00690AE2" w:rsidP="00C136FC">
      <w:pPr>
        <w:pStyle w:val="Heading4"/>
        <w:spacing w:after="240"/>
      </w:pPr>
      <w:del w:id="78" w:author="Racha El Kadiri" w:date="2020-06-11T13:30:00Z">
        <w:r w:rsidRPr="002B031B" w:rsidDel="00B75F99">
          <w:delText xml:space="preserve">080902030201 – </w:delText>
        </w:r>
      </w:del>
      <w:r w:rsidRPr="002B031B">
        <w:t>New Orleans, LA</w:t>
      </w:r>
      <w:ins w:id="79" w:author="Racha El Kadiri" w:date="2020-06-11T13:30:00Z">
        <w:r w:rsidR="00B75F99">
          <w:t xml:space="preserve"> (USGS HUC 080902030201)</w:t>
        </w:r>
      </w:ins>
    </w:p>
    <w:p w14:paraId="18B1052C" w14:textId="52822FDD" w:rsidR="007B55F8" w:rsidRPr="007B55F8" w:rsidRDefault="00FC34DF" w:rsidP="00C136FC">
      <w:pPr>
        <w:spacing w:after="240"/>
      </w:pPr>
      <w:r>
        <w:t>Morrison Canal</w:t>
      </w:r>
      <w:r w:rsidR="007B55F8">
        <w:t xml:space="preserve"> watershed </w:t>
      </w:r>
      <w:del w:id="80" w:author="Racha El Kadiri" w:date="2020-06-11T13:30:00Z">
        <w:r w:rsidR="007B55F8" w:rsidDel="00B75F99">
          <w:delText xml:space="preserve">(USGS hydrologic unit code: </w:delText>
        </w:r>
        <w:r w:rsidRPr="00FC34DF" w:rsidDel="00B75F99">
          <w:delText>080902030201</w:delText>
        </w:r>
        <w:r w:rsidR="007B55F8" w:rsidDel="00B75F99">
          <w:delText xml:space="preserve">) is </w:delText>
        </w:r>
      </w:del>
      <w:r w:rsidR="007B7811">
        <w:t>encompasses part of the city of New Orleans, Louisiana.</w:t>
      </w:r>
      <w:r w:rsidR="007B55F8">
        <w:t xml:space="preserve"> The </w:t>
      </w:r>
      <w:del w:id="81" w:author="Racha El Kadiri" w:date="2020-06-11T13:30:00Z">
        <w:r w:rsidR="007B7811" w:rsidDel="00B75F99">
          <w:delText xml:space="preserve">has </w:delText>
        </w:r>
      </w:del>
      <w:ins w:id="82" w:author="Racha El Kadiri" w:date="2020-06-11T13:30:00Z">
        <w:r w:rsidR="00B75F99">
          <w:t>watershed has</w:t>
        </w:r>
        <w:r w:rsidR="00B75F99">
          <w:t xml:space="preserve"> </w:t>
        </w:r>
      </w:ins>
      <w:r w:rsidR="007B7811">
        <w:t>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6874E5D1" w:rsidR="00F45D9D" w:rsidRDefault="00690AE2" w:rsidP="00C136FC">
      <w:pPr>
        <w:pStyle w:val="Heading4"/>
        <w:spacing w:after="240"/>
      </w:pPr>
      <w:del w:id="83" w:author="Racha El Kadiri" w:date="2020-06-11T13:30:00Z">
        <w:r w:rsidRPr="002B031B" w:rsidDel="00B75F99">
          <w:lastRenderedPageBreak/>
          <w:delText xml:space="preserve">100301011309 – </w:delText>
        </w:r>
      </w:del>
      <w:r w:rsidRPr="002B031B">
        <w:t>Helena, MT</w:t>
      </w:r>
      <w:ins w:id="84" w:author="Racha El Kadiri" w:date="2020-06-11T13:30:00Z">
        <w:r w:rsidR="00B75F99">
          <w:t xml:space="preserve"> (HUC 100301011309)</w:t>
        </w:r>
      </w:ins>
    </w:p>
    <w:p w14:paraId="737EAD18" w14:textId="64A1C7D5" w:rsidR="00D2276A" w:rsidRPr="00D2276A" w:rsidRDefault="00054378" w:rsidP="00C136FC">
      <w:pPr>
        <w:spacing w:after="240"/>
      </w:pPr>
      <w:r w:rsidRPr="00054378">
        <w:t>Last Chance Gulch</w:t>
      </w:r>
      <w:r>
        <w:t xml:space="preserve"> </w:t>
      </w:r>
      <w:r w:rsidR="00D2276A">
        <w:t xml:space="preserve">watershed </w:t>
      </w:r>
      <w:del w:id="85" w:author="Racha El Kadiri" w:date="2020-06-11T13:30:00Z">
        <w:r w:rsidR="00D2276A" w:rsidDel="00B75F99">
          <w:delText>(USGS hydrologic unit code:</w:delText>
        </w:r>
        <w:r w:rsidR="006B556A" w:rsidDel="00B75F99">
          <w:delText xml:space="preserve"> </w:delText>
        </w:r>
        <w:r w:rsidRPr="00054378" w:rsidDel="00B75F99">
          <w:delText>100301011309</w:delText>
        </w:r>
        <w:r w:rsidR="00D2276A" w:rsidDel="00B75F99">
          <w:delText xml:space="preserve">) </w:delText>
        </w:r>
      </w:del>
      <w:r w:rsidR="00BF46E7">
        <w:t>encompasses part of the city of Helena, Montana</w:t>
      </w:r>
      <w:r w:rsidR="00D2276A">
        <w:t xml:space="preserve">. The watershed has a total area of </w:t>
      </w:r>
      <w:r w:rsidR="000641DD">
        <w:t xml:space="preserve">55.5 </w:t>
      </w:r>
      <w:r w:rsidR="00D2276A">
        <w:t xml:space="preserve">square kilometers. </w:t>
      </w:r>
      <w:r w:rsidR="000641DD">
        <w:t xml:space="preserve">Though a portion of the watershed is within the city limits of Helena and thus has land use </w:t>
      </w:r>
      <w:commentRangeStart w:id="86"/>
      <w:r w:rsidR="000641DD">
        <w:t>typical of a small American city</w:t>
      </w:r>
      <w:commentRangeEnd w:id="86"/>
      <w:r w:rsidR="00B75F99">
        <w:rPr>
          <w:rStyle w:val="CommentReference"/>
          <w:rFonts w:eastAsia="Times New Roman"/>
        </w:rPr>
        <w:commentReference w:id="86"/>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2C9C5FAB" w:rsidR="00690AE2" w:rsidRDefault="00690AE2" w:rsidP="00C136FC">
      <w:pPr>
        <w:pStyle w:val="Heading4"/>
        <w:spacing w:after="240"/>
      </w:pPr>
      <w:bookmarkStart w:id="87" w:name="_Hlk41507399"/>
      <w:del w:id="88" w:author="Racha El Kadiri" w:date="2020-06-11T13:32:00Z">
        <w:r w:rsidRPr="002B031B" w:rsidDel="00B75F99">
          <w:delText>102901110304</w:delText>
        </w:r>
        <w:bookmarkEnd w:id="87"/>
        <w:r w:rsidRPr="002B031B" w:rsidDel="00B75F99">
          <w:delText xml:space="preserve"> – </w:delText>
        </w:r>
      </w:del>
      <w:r w:rsidRPr="002B031B">
        <w:t>Freeburg, MO</w:t>
      </w:r>
      <w:ins w:id="89" w:author="Racha El Kadiri" w:date="2020-06-11T13:32:00Z">
        <w:r w:rsidR="00B75F99">
          <w:t xml:space="preserve"> (USGS HUC 102901110304)</w:t>
        </w:r>
      </w:ins>
    </w:p>
    <w:p w14:paraId="372EF512" w14:textId="7A34B16F" w:rsidR="00EA3F50" w:rsidRDefault="00832385" w:rsidP="00C136FC">
      <w:pPr>
        <w:spacing w:after="240"/>
        <w:rPr>
          <w:ins w:id="90" w:author="Racha El Kadiri" w:date="2020-06-11T13:39:00Z"/>
        </w:rPr>
      </w:pPr>
      <w:r w:rsidRPr="00832385">
        <w:t>Loose Creek-Maries River</w:t>
      </w:r>
      <w:r>
        <w:t xml:space="preserve"> </w:t>
      </w:r>
      <w:r w:rsidR="00EA3F50">
        <w:t xml:space="preserve">watershed </w:t>
      </w:r>
      <w:del w:id="91" w:author="Racha El Kadiri" w:date="2020-06-11T13:32:00Z">
        <w:r w:rsidR="00EA3F50" w:rsidDel="00B75F99">
          <w:delText>(USGS hydrologic unit code</w:delText>
        </w:r>
        <w:r w:rsidDel="00B75F99">
          <w:delText xml:space="preserve">: </w:delText>
        </w:r>
        <w:r w:rsidRPr="00832385" w:rsidDel="00B75F99">
          <w:delText>102901110304</w:delText>
        </w:r>
        <w:r w:rsidR="00EA3F50" w:rsidDel="00B75F99">
          <w:delText xml:space="preserve">) </w:delText>
        </w:r>
      </w:del>
      <w:r w:rsidR="00EA3F50">
        <w:t xml:space="preserve">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2D7D08FB" w14:textId="77777777" w:rsidR="00D43D9E" w:rsidRPr="00EA3F50" w:rsidRDefault="00D43D9E" w:rsidP="00C136FC">
      <w:pPr>
        <w:spacing w:after="240"/>
      </w:pPr>
      <w:ins w:id="92" w:author="Racha El Kadiri" w:date="2020-06-11T13:40:00Z">
        <w:r>
          <w:rPr>
            <w:rStyle w:val="CommentReference"/>
            <w:rFonts w:eastAsia="Times New Roman"/>
          </w:rPr>
          <w:commentReference w:id="93"/>
        </w:r>
      </w:ins>
    </w:p>
    <w:p w14:paraId="47324A7D" w14:textId="16100F2E" w:rsidR="005D5AAE" w:rsidRDefault="005D5AAE" w:rsidP="00C136FC">
      <w:pPr>
        <w:pStyle w:val="Heading1"/>
        <w:spacing w:after="240"/>
      </w:pPr>
      <w:r w:rsidRPr="00241908">
        <w:t>Results and Discussion</w:t>
      </w:r>
    </w:p>
    <w:p w14:paraId="0441088B" w14:textId="466ADE71" w:rsidR="00801127"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Pr="003B5C58">
        <w:t xml:space="preserve">Figure </w:t>
      </w:r>
      <w:r w:rsidRPr="003B5C58">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2B0399" w:rsidRPr="00EB0845">
        <w:t xml:space="preserve">Table </w:t>
      </w:r>
      <w:r w:rsidR="002B0399" w:rsidRPr="00EB0845">
        <w:rPr>
          <w:noProof/>
        </w:rPr>
        <w:t>4</w:t>
      </w:r>
      <w:r w:rsidR="002B0399">
        <w:fldChar w:fldCharType="end"/>
      </w:r>
      <w:r w:rsidR="002B0399">
        <w:t>)</w:t>
      </w:r>
      <w:r w:rsidR="00252201">
        <w:t xml:space="preserve"> were generated from LiDAR data, only </w:t>
      </w:r>
      <w:r w:rsidR="00E62577">
        <w:t>five</w:t>
      </w:r>
      <w:r w:rsidR="00252201">
        <w:t xml:space="preserve"> (</w:t>
      </w:r>
      <w:proofErr w:type="spellStart"/>
      <w:r w:rsidR="00D82CAB">
        <w:t>fDHM</w:t>
      </w:r>
      <w:proofErr w:type="spellEnd"/>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r w:rsidR="00D300BE">
        <w:t xml:space="preserve"> The </w:t>
      </w:r>
      <w:proofErr w:type="spellStart"/>
      <w:r w:rsidR="008801E9">
        <w:t>fDHM</w:t>
      </w:r>
      <w:proofErr w:type="spellEnd"/>
      <w:r w:rsidR="00D300BE">
        <w:t xml:space="preserve"> roughness is by far the most </w:t>
      </w:r>
      <w:del w:id="94" w:author="Racha El Kadiri" w:date="2020-06-11T13:38:00Z">
        <w:r w:rsidR="00D300BE" w:rsidDel="00D43D9E">
          <w:delText xml:space="preserve">import </w:delText>
        </w:r>
      </w:del>
      <w:ins w:id="95" w:author="Racha El Kadiri" w:date="2020-06-11T13:38:00Z">
        <w:r w:rsidR="00D43D9E">
          <w:t>significant</w:t>
        </w:r>
        <w:r w:rsidR="00D43D9E">
          <w:t xml:space="preserve"> </w:t>
        </w:r>
      </w:ins>
      <w:r w:rsidR="00D300BE">
        <w:t xml:space="preserve">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del w:id="96" w:author="Racha El Kadiri" w:date="2020-06-11T13:39:00Z">
        <w:r w:rsidR="008801E9" w:rsidDel="00D43D9E">
          <w:delText>importances</w:delText>
        </w:r>
      </w:del>
      <w:ins w:id="97" w:author="Racha El Kadiri" w:date="2020-06-11T13:39:00Z">
        <w:r w:rsidR="00D43D9E">
          <w:t>importance</w:t>
        </w:r>
      </w:ins>
      <w:r w:rsidR="008801E9">
        <w:t xml:space="preserve"> of 0.0421, 0.0047, 0.0046 and 0.0018, respectively. This suggests that nearly all of the model’s classification power is </w:t>
      </w:r>
      <w:del w:id="98" w:author="Racha El Kadiri" w:date="2020-06-11T13:33:00Z">
        <w:r w:rsidR="008801E9" w:rsidDel="00D43D9E">
          <w:delText xml:space="preserve">comes </w:delText>
        </w:r>
      </w:del>
      <w:ins w:id="99" w:author="Racha El Kadiri" w:date="2020-06-11T13:33:00Z">
        <w:r w:rsidR="00D43D9E">
          <w:t>derived</w:t>
        </w:r>
        <w:r w:rsidR="00D43D9E">
          <w:t xml:space="preserve"> </w:t>
        </w:r>
      </w:ins>
      <w:r w:rsidR="008801E9">
        <w:t xml:space="preserve">from the </w:t>
      </w:r>
      <w:proofErr w:type="spellStart"/>
      <w:r w:rsidR="008801E9">
        <w:t>fDHM</w:t>
      </w:r>
      <w:proofErr w:type="spellEnd"/>
      <w:r w:rsidR="008801E9">
        <w:t xml:space="preserve"> roughness and DSM roughness, while the Laplace filter of DSM, slope of DEM and slope of DSM provide only minor </w:t>
      </w:r>
      <w:r w:rsidR="00550286">
        <w:t>contributions</w:t>
      </w:r>
      <w:r w:rsidR="008801E9">
        <w:t>.</w:t>
      </w:r>
    </w:p>
    <w:p w14:paraId="45137898" w14:textId="602292AD" w:rsidR="00801127" w:rsidRDefault="00E62577" w:rsidP="00C136FC">
      <w:pPr>
        <w:spacing w:after="240"/>
      </w:pPr>
      <w:r>
        <w:t xml:space="preserve">A summary of model performance is given in </w:t>
      </w:r>
      <w:r>
        <w:fldChar w:fldCharType="begin"/>
      </w:r>
      <w:r>
        <w:instrText xml:space="preserve"> REF _Ref41387325 \h </w:instrText>
      </w:r>
      <w:r>
        <w:fldChar w:fldCharType="separate"/>
      </w:r>
      <w:r w:rsidRPr="007B1E49">
        <w:rPr>
          <w:color w:val="000000" w:themeColor="text1"/>
        </w:rPr>
        <w:t xml:space="preserve">Table </w:t>
      </w:r>
      <w:r>
        <w:rPr>
          <w:noProof/>
          <w:color w:val="000000" w:themeColor="text1"/>
        </w:rPr>
        <w:t>1</w:t>
      </w:r>
      <w:r>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naïve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most, marginal improvement when classification is performed using a specific model rather than the general </w:t>
      </w:r>
      <w:r w:rsidR="00A9052E">
        <w:lastRenderedPageBreak/>
        <w:t xml:space="preserve">model. </w:t>
      </w:r>
      <w:r w:rsidR="001C4398">
        <w:t xml:space="preserve">The </w:t>
      </w:r>
      <w:r w:rsidR="00FE3D51">
        <w:t>majority</w:t>
      </w:r>
      <w:r w:rsidR="001C4398">
        <w:t xml:space="preserve"> of </w:t>
      </w:r>
      <w:ins w:id="100" w:author="Racha El Kadiri" w:date="2020-06-11T13:43:00Z">
        <w:r w:rsidR="00DE2729">
          <w:t xml:space="preserve">the </w:t>
        </w:r>
      </w:ins>
      <w:r w:rsidR="001C4398">
        <w:t>misclassifi</w:t>
      </w:r>
      <w:ins w:id="101" w:author="Racha El Kadiri" w:date="2020-06-11T13:43:00Z">
        <w:r w:rsidR="00DE2729">
          <w:t>ed</w:t>
        </w:r>
      </w:ins>
      <w:del w:id="102" w:author="Racha El Kadiri" w:date="2020-06-11T13:43:00Z">
        <w:r w:rsidR="001C4398" w:rsidDel="00DE2729">
          <w:delText>cation</w:delText>
        </w:r>
      </w:del>
      <w:r w:rsidR="001C4398">
        <w:t xml:space="preserve"> results </w:t>
      </w:r>
      <w:ins w:id="103" w:author="Racha El Kadiri" w:date="2020-06-11T13:43:00Z">
        <w:r w:rsidR="00DE2729">
          <w:t xml:space="preserve">are </w:t>
        </w:r>
      </w:ins>
      <w:del w:id="104" w:author="Racha El Kadiri" w:date="2020-06-11T13:43:00Z">
        <w:r w:rsidR="001C4398" w:rsidDel="00DE2729">
          <w:delText xml:space="preserve">from </w:delText>
        </w:r>
      </w:del>
      <w:r w:rsidR="00AE1ED2">
        <w:t>false positives (</w:t>
      </w:r>
      <w:ins w:id="105" w:author="Racha El Kadiri" w:date="2020-06-11T13:43:00Z">
        <w:r w:rsidR="00DE2729">
          <w:t xml:space="preserve">i.e. </w:t>
        </w:r>
      </w:ins>
      <w:r w:rsidR="00AE1ED2">
        <w:t>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w:t>
      </w:r>
      <w:ins w:id="106" w:author="Racha El Kadiri" w:date="2020-06-11T13:44:00Z">
        <w:r w:rsidR="00DE2729">
          <w:t xml:space="preserve">i.e. </w:t>
        </w:r>
      </w:ins>
      <w:r w:rsidR="00AE1ED2">
        <w:t xml:space="preserve">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FF50BA" w:rsidRPr="00611941">
        <w:rPr>
          <w:color w:val="000000" w:themeColor="text1"/>
        </w:rPr>
        <w:t xml:space="preserve">Table </w:t>
      </w:r>
      <w:r w:rsidR="00FF50BA" w:rsidRPr="00611941">
        <w:rPr>
          <w:noProof/>
          <w:color w:val="000000" w:themeColor="text1"/>
        </w:rPr>
        <w:t>2</w:t>
      </w:r>
      <w:r w:rsidR="00FF50BA">
        <w:fldChar w:fldCharType="end"/>
      </w:r>
      <w:r w:rsidR="00FF50BA">
        <w:t>.</w:t>
      </w:r>
    </w:p>
    <w:p w14:paraId="6D025943" w14:textId="30EAEB6B"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data are physiographical and developmentally dissimilar from those that comprise the trained datasets. </w:t>
      </w:r>
      <w:r w:rsidR="002E7539">
        <w:t xml:space="preserve">Furthermore, two of the three LiDAR datasets for the naïve watersheds have a point density that is significantly lower than the point density in the trained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w:t>
      </w:r>
      <w:commentRangeStart w:id="107"/>
      <w:r w:rsidR="00FE238F">
        <w:t>in the contiguous United States</w:t>
      </w:r>
      <w:commentRangeEnd w:id="107"/>
      <w:r w:rsidR="00DE2729">
        <w:rPr>
          <w:rStyle w:val="CommentReference"/>
          <w:rFonts w:eastAsia="Times New Roman"/>
        </w:rPr>
        <w:commentReference w:id="107"/>
      </w:r>
      <w:r w:rsidR="00FE238F">
        <w:t xml:space="preserve"> from LiDAR alone and without any user input</w:t>
      </w:r>
      <w:r w:rsidR="005F34B2">
        <w:t xml:space="preserve"> regardless of the study area or if the LiDAR sampling density is suboptimal.</w:t>
      </w:r>
      <w:r w:rsidR="00D142E5">
        <w:t xml:space="preserve"> Additionally, the negligible improvement when using a water</w:t>
      </w:r>
      <w:del w:id="108" w:author="Racha El Kadiri" w:date="2020-06-11T13:45:00Z">
        <w:r w:rsidR="00D142E5" w:rsidDel="00DE2729">
          <w:delText>-</w:delText>
        </w:r>
      </w:del>
      <w:r w:rsidR="00D142E5">
        <w:t xml:space="preserve">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05611F3F" w:rsidR="00452AF0" w:rsidRDefault="00DE2729" w:rsidP="00C136FC">
      <w:pPr>
        <w:spacing w:after="240"/>
      </w:pPr>
      <w:ins w:id="109" w:author="Racha El Kadiri" w:date="2020-06-11T13:45:00Z">
        <w:r>
          <w:t>In g</w:t>
        </w:r>
      </w:ins>
      <w:del w:id="110" w:author="Racha El Kadiri" w:date="2020-06-11T13:45:00Z">
        <w:r w:rsidR="003A46EA" w:rsidDel="00DE2729">
          <w:delText>G</w:delText>
        </w:r>
      </w:del>
      <w:r w:rsidR="003A46EA">
        <w:t>eneral</w:t>
      </w:r>
      <w:r w:rsidR="0048309D">
        <w:t>, pre</w:t>
      </w:r>
      <w:ins w:id="111" w:author="Racha El Kadiri" w:date="2020-06-11T13:45:00Z">
        <w:r>
          <w:t>-</w:t>
        </w:r>
      </w:ins>
      <w:r w:rsidR="0048309D">
        <w:t>trained model</w:t>
      </w:r>
      <w:r w:rsidR="003A46EA">
        <w:t>s</w:t>
      </w:r>
      <w:r w:rsidR="0048309D">
        <w:t xml:space="preserve"> such as the one presented here </w:t>
      </w:r>
      <w:r w:rsidR="003A46EA">
        <w:t>are</w:t>
      </w:r>
      <w:r w:rsidR="0048309D">
        <w:t xml:space="preserve"> of great use to investigators seeking to </w:t>
      </w:r>
      <w:del w:id="112" w:author="Racha El Kadiri" w:date="2020-06-11T13:46:00Z">
        <w:r w:rsidR="0048309D" w:rsidDel="00DE2729">
          <w:delText xml:space="preserve">quickly </w:delText>
        </w:r>
      </w:del>
      <w:ins w:id="113" w:author="Racha El Kadiri" w:date="2020-06-11T13:46:00Z">
        <w:r>
          <w:t>time-effectively</w:t>
        </w:r>
        <w:r>
          <w:t xml:space="preserve"> </w:t>
        </w:r>
      </w:ins>
      <w:r w:rsidR="0048309D">
        <w:t xml:space="preserve">quantify </w:t>
      </w:r>
      <w:r w:rsidR="003A46EA">
        <w:t>land cover</w:t>
      </w:r>
      <w:r w:rsidR="00164874">
        <w:t>.</w:t>
      </w:r>
      <w:r w:rsidR="003A46EA">
        <w:t xml:space="preserve"> Canopy coverage quantification is, as an example, </w:t>
      </w:r>
      <w:del w:id="114" w:author="Racha El Kadiri" w:date="2020-06-11T13:46:00Z">
        <w:r w:rsidR="003A46EA" w:rsidDel="00DE2729">
          <w:delText xml:space="preserve">is </w:delText>
        </w:r>
      </w:del>
      <w:r w:rsidR="003A46EA">
        <w:t>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Generalization, however, imposes limitations on the kind</w:t>
      </w:r>
      <w:del w:id="115" w:author="Racha El Kadiri" w:date="2020-06-11T13:46:00Z">
        <w:r w:rsidR="00452AF0" w:rsidDel="00DE2729">
          <w:delText>s</w:delText>
        </w:r>
      </w:del>
      <w:r w:rsidR="00452AF0">
        <w:t xml:space="preserve">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normalized, and are a function of not just the land cover being sensed but the original signal intensity, receiver sensitivity, flight altitude and other mission-specific characteristics</w:t>
      </w:r>
      <w:r w:rsidR="003E11F7">
        <w:t xml:space="preserve"> as well.</w:t>
      </w:r>
      <w:r w:rsidR="0021087F">
        <w:t xml:space="preserve"> </w:t>
      </w:r>
      <w:del w:id="116" w:author="Racha El Kadiri" w:date="2020-06-11T13:47:00Z">
        <w:r w:rsidR="00957AEF" w:rsidDel="00DE2729">
          <w:delText>Because of this</w:delText>
        </w:r>
      </w:del>
      <w:ins w:id="117" w:author="Racha El Kadiri" w:date="2020-06-11T13:47:00Z">
        <w:r>
          <w:t>Hence</w:t>
        </w:r>
      </w:ins>
      <w:r w:rsidR="00957AEF">
        <w:t>, return intensities cannot be included in a pre</w:t>
      </w:r>
      <w:ins w:id="118" w:author="Racha El Kadiri" w:date="2020-06-11T13:47:00Z">
        <w:r>
          <w:t>-</w:t>
        </w:r>
      </w:ins>
      <w:r w:rsidR="00957AEF">
        <w:t xml:space="preserve">trained general model </w:t>
      </w:r>
      <w:r w:rsidR="00B616D7">
        <w:t>as</w:t>
      </w:r>
      <w:r w:rsidR="00957AEF">
        <w:t xml:space="preserve"> there is no general correspondence between </w:t>
      </w:r>
      <w:proofErr w:type="spellStart"/>
      <w:r w:rsidR="00957AEF">
        <w:t>landcover</w:t>
      </w:r>
      <w:proofErr w:type="spellEnd"/>
      <w:r w:rsidR="00957AEF">
        <w:t xml:space="preserve"> and signal intensity.</w:t>
      </w:r>
      <w:r w:rsidR="00DD5D73">
        <w:t xml:space="preserve"> This is also true of return numbers: higher intensity pulses and pulses with larger footprints will result in more “pulse splitting”, where a </w:t>
      </w:r>
      <w:r w:rsidR="00E94330">
        <w:t xml:space="preserve">multi-level object such as a tree creates multiple returns as different levels reflect different parts of the pulse </w:t>
      </w:r>
      <w:r w:rsidR="00E94330">
        <w:lastRenderedPageBreak/>
        <w:t>footprint</w:t>
      </w:r>
      <w:commentRangeStart w:id="119"/>
      <w:r w:rsidR="00DC3BCE">
        <w:rPr>
          <w:rStyle w:val="FootnoteReference"/>
        </w:rPr>
        <w:footnoteReference w:id="4"/>
      </w:r>
      <w:commentRangeEnd w:id="119"/>
      <w:r>
        <w:rPr>
          <w:rStyle w:val="CommentReference"/>
          <w:rFonts w:eastAsia="Times New Roman"/>
        </w:rPr>
        <w:commentReference w:id="119"/>
      </w:r>
      <w:r w:rsidR="00E94330">
        <w:t>.</w:t>
      </w:r>
      <w:r w:rsidR="00B315F1">
        <w:t xml:space="preserve"> </w:t>
      </w:r>
      <w:r w:rsidR="00DB6C84">
        <w:t xml:space="preserve">By restricting model input, the generalizability of the model is increased at the expense </w:t>
      </w:r>
      <w:ins w:id="120" w:author="Racha El Kadiri" w:date="2020-06-11T13:48:00Z">
        <w:r>
          <w:t xml:space="preserve">of </w:t>
        </w:r>
      </w:ins>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2E2D8FD1"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035E9A63"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68364CE1" w:rsidR="00B17067" w:rsidRPr="00B17067" w:rsidRDefault="007D5DF2" w:rsidP="00C136FC">
      <w:pPr>
        <w:spacing w:after="240"/>
      </w:pPr>
      <w:r>
        <w:t xml:space="preserve">Though our model is currently limited </w:t>
      </w:r>
      <w:r w:rsidR="00D01BB4">
        <w:t>in its classification ability beyond simple binary canopy detection, future normalization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2B670A54"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w:t>
      </w:r>
      <w:proofErr w:type="spellStart"/>
      <w:r w:rsidR="00583574">
        <w:t>landcover</w:t>
      </w:r>
      <w:proofErr w:type="spellEnd"/>
      <w:r w:rsidR="00583574">
        <w:t xml:space="preserve">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13C22758" w14:textId="34559F6D" w:rsidR="009074B4" w:rsidRDefault="009074B4" w:rsidP="00C136FC">
      <w:pPr>
        <w:pStyle w:val="Caption"/>
        <w:keepNext/>
        <w:spacing w:after="240"/>
      </w:pPr>
    </w:p>
    <w:p w14:paraId="17227789" w14:textId="3CABC219" w:rsidR="00761207" w:rsidRPr="007B1E49" w:rsidRDefault="00761207" w:rsidP="00C136FC">
      <w:pPr>
        <w:pStyle w:val="Caption"/>
        <w:keepNext/>
        <w:spacing w:after="240"/>
        <w:rPr>
          <w:color w:val="000000" w:themeColor="text1"/>
        </w:rPr>
      </w:pPr>
      <w:bookmarkStart w:id="121"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1</w:t>
      </w:r>
      <w:r w:rsidRPr="007B1E49">
        <w:rPr>
          <w:color w:val="000000" w:themeColor="text1"/>
        </w:rPr>
        <w:fldChar w:fldCharType="end"/>
      </w:r>
      <w:bookmarkEnd w:id="121"/>
      <w:r w:rsidRPr="007B1E49">
        <w:rPr>
          <w:color w:val="000000" w:themeColor="text1"/>
        </w:rPr>
        <w:t xml:space="preserve">. </w:t>
      </w:r>
      <w:commentRangeStart w:id="122"/>
      <w:r w:rsidRPr="007B1E49">
        <w:rPr>
          <w:color w:val="000000" w:themeColor="text1"/>
        </w:rPr>
        <w:t>Information related to each study area used to train or validate the model.</w:t>
      </w:r>
      <w:r w:rsidR="00755A4E">
        <w:rPr>
          <w:color w:val="000000" w:themeColor="text1"/>
        </w:rPr>
        <w:t xml:space="preserve"> Model quality was quantified for both the general model and for custom models </w:t>
      </w:r>
      <w:r w:rsidR="00F22705">
        <w:rPr>
          <w:color w:val="000000" w:themeColor="text1"/>
        </w:rPr>
        <w:t xml:space="preserve">for each watershed </w:t>
      </w:r>
      <w:r w:rsidR="00755A4E">
        <w:rPr>
          <w:color w:val="000000" w:themeColor="text1"/>
        </w:rPr>
        <w:t xml:space="preserve">trained using only data from </w:t>
      </w:r>
      <w:r w:rsidR="00D36E40">
        <w:rPr>
          <w:color w:val="000000" w:themeColor="text1"/>
        </w:rPr>
        <w:t>the</w:t>
      </w:r>
      <w:r w:rsidR="00755A4E">
        <w:rPr>
          <w:color w:val="000000" w:themeColor="text1"/>
        </w:rPr>
        <w:t xml:space="preserve"> corresponding watershed.</w:t>
      </w:r>
      <w:r w:rsidR="00D36E40">
        <w:rPr>
          <w:color w:val="000000" w:themeColor="text1"/>
        </w:rPr>
        <w:t xml:space="preserve"> The </w:t>
      </w:r>
      <w:r w:rsidR="007E30B4">
        <w:rPr>
          <w:color w:val="000000" w:themeColor="text1"/>
        </w:rPr>
        <w:t>change</w:t>
      </w:r>
      <w:r w:rsidR="00A037ED">
        <w:rPr>
          <w:color w:val="000000" w:themeColor="text1"/>
        </w:rPr>
        <w:t>s</w:t>
      </w:r>
      <w:r w:rsidR="00D36E40">
        <w:rPr>
          <w:color w:val="000000" w:themeColor="text1"/>
        </w:rPr>
        <w:t xml:space="preserve"> in quality metrics </w:t>
      </w:r>
      <w:r w:rsidR="00F22705">
        <w:rPr>
          <w:color w:val="000000" w:themeColor="text1"/>
        </w:rPr>
        <w:t>were quantified as the difference between the model metric for the model specific to a given watershed and the model metric for the general model as applied to that watershed.</w:t>
      </w:r>
      <w:commentRangeEnd w:id="122"/>
      <w:r w:rsidR="00947704">
        <w:rPr>
          <w:rStyle w:val="CommentReference"/>
          <w:rFonts w:eastAsia="Times New Roman"/>
          <w:i w:val="0"/>
          <w:iCs w:val="0"/>
          <w:color w:val="auto"/>
        </w:rPr>
        <w:commentReference w:id="122"/>
      </w:r>
    </w:p>
    <w:p w14:paraId="5F6C17EF" w14:textId="0774526A" w:rsidR="00611941" w:rsidRDefault="00BC1F05" w:rsidP="00C136FC">
      <w:pPr>
        <w:spacing w:after="240"/>
      </w:pPr>
      <w:r w:rsidRPr="00BC1F05">
        <w:rPr>
          <w:noProof/>
        </w:rPr>
        <w:drawing>
          <wp:inline distT="0" distB="0" distL="0" distR="0" wp14:anchorId="7F1AB25C" wp14:editId="47C22253">
            <wp:extent cx="6163308" cy="1750510"/>
            <wp:effectExtent l="133350" t="114300" r="123825" b="1739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6163308" cy="1750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C46F7" w14:textId="77777777" w:rsidR="00611941" w:rsidRDefault="00611941" w:rsidP="00C136FC">
      <w:pPr>
        <w:spacing w:after="240"/>
      </w:pPr>
    </w:p>
    <w:p w14:paraId="364EFD7C" w14:textId="08E7018A" w:rsidR="00611941" w:rsidRPr="00611941" w:rsidRDefault="00611941" w:rsidP="00C136FC">
      <w:pPr>
        <w:pStyle w:val="Caption"/>
        <w:keepNext/>
        <w:spacing w:after="240"/>
        <w:rPr>
          <w:color w:val="000000" w:themeColor="text1"/>
        </w:rPr>
      </w:pPr>
      <w:bookmarkStart w:id="123" w:name="_Ref41578773"/>
      <w:r w:rsidRPr="00611941">
        <w:rPr>
          <w:color w:val="000000" w:themeColor="text1"/>
        </w:rPr>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Pr="00611941">
        <w:rPr>
          <w:noProof/>
          <w:color w:val="000000" w:themeColor="text1"/>
        </w:rPr>
        <w:t>2</w:t>
      </w:r>
      <w:r w:rsidRPr="00611941">
        <w:rPr>
          <w:color w:val="000000" w:themeColor="text1"/>
        </w:rPr>
        <w:fldChar w:fldCharType="end"/>
      </w:r>
      <w:bookmarkEnd w:id="123"/>
      <w:r w:rsidRPr="00611941">
        <w:rPr>
          <w:color w:val="000000" w:themeColor="text1"/>
        </w:rPr>
        <w:t xml:space="preserve">. </w:t>
      </w:r>
      <w:r>
        <w:rPr>
          <w:color w:val="000000" w:themeColor="text1"/>
        </w:rPr>
        <w:t>Confusion matrix for the model as applied to the trained and naïve watersheds</w:t>
      </w:r>
      <w:r w:rsidR="00647F84">
        <w:rPr>
          <w:color w:val="000000" w:themeColor="text1"/>
        </w:rPr>
        <w:t>.</w:t>
      </w:r>
    </w:p>
    <w:p w14:paraId="6BB1D29D" w14:textId="785BA2C3" w:rsidR="00611941" w:rsidRDefault="00611941" w:rsidP="00C136FC">
      <w:pPr>
        <w:spacing w:after="240"/>
      </w:pPr>
      <w:r w:rsidRPr="00611941">
        <w:rPr>
          <w:noProof/>
        </w:rPr>
        <w:drawing>
          <wp:anchor distT="0" distB="0" distL="114300" distR="114300" simplePos="0" relativeHeight="251658240" behindDoc="1" locked="0" layoutInCell="1" allowOverlap="1" wp14:anchorId="66643334" wp14:editId="3EA5656D">
            <wp:simplePos x="0" y="0"/>
            <wp:positionH relativeFrom="column">
              <wp:posOffset>130629</wp:posOffset>
            </wp:positionH>
            <wp:positionV relativeFrom="paragraph">
              <wp:posOffset>113259</wp:posOffset>
            </wp:positionV>
            <wp:extent cx="4181129" cy="704850"/>
            <wp:effectExtent l="133350" t="114300" r="124460" b="171450"/>
            <wp:wrapTight wrapText="bothSides">
              <wp:wrapPolygon edited="0">
                <wp:start x="-492" y="-3503"/>
                <wp:lineTo x="-689" y="-2335"/>
                <wp:lineTo x="-689" y="21600"/>
                <wp:lineTo x="-197" y="26270"/>
                <wp:lineTo x="21652" y="26270"/>
                <wp:lineTo x="22145" y="16930"/>
                <wp:lineTo x="22046" y="-3503"/>
                <wp:lineTo x="-492" y="-3503"/>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181129" cy="70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D733F1E" w14:textId="1E063F7A" w:rsidR="007B1E49" w:rsidRDefault="007B1E49" w:rsidP="00C136FC">
      <w:pPr>
        <w:spacing w:after="240"/>
      </w:pPr>
    </w:p>
    <w:p w14:paraId="606E2BF7" w14:textId="05F6312C" w:rsidR="007B1E49" w:rsidRPr="007B1E49" w:rsidRDefault="007B1E49" w:rsidP="00C136FC">
      <w:pPr>
        <w:pStyle w:val="Caption"/>
        <w:keepNext/>
        <w:spacing w:after="240"/>
        <w:rPr>
          <w:color w:val="000000" w:themeColor="text1"/>
        </w:rPr>
      </w:pPr>
      <w:bookmarkStart w:id="124" w:name="_Ref41408258"/>
      <w:r w:rsidRPr="007B1E49">
        <w:rPr>
          <w:color w:val="000000" w:themeColor="text1"/>
        </w:rPr>
        <w:lastRenderedPageBreak/>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611941">
        <w:rPr>
          <w:noProof/>
          <w:color w:val="000000" w:themeColor="text1"/>
        </w:rPr>
        <w:t>3</w:t>
      </w:r>
      <w:r w:rsidRPr="007B1E49">
        <w:rPr>
          <w:color w:val="000000" w:themeColor="text1"/>
        </w:rPr>
        <w:fldChar w:fldCharType="end"/>
      </w:r>
      <w:bookmarkEnd w:id="124"/>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C136FC">
      <w:pPr>
        <w:spacing w:after="240"/>
      </w:pPr>
      <w:r w:rsidRPr="007B1E49">
        <w:rPr>
          <w:noProof/>
        </w:rPr>
        <w:drawing>
          <wp:inline distT="0" distB="0" distL="0" distR="0" wp14:anchorId="5C79ADE9" wp14:editId="3D9DC9FD">
            <wp:extent cx="6199159" cy="1533525"/>
            <wp:effectExtent l="114300" t="114300" r="106680"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tretch>
                      <a:fillRect/>
                    </a:stretch>
                  </pic:blipFill>
                  <pic:spPr bwMode="auto">
                    <a:xfrm>
                      <a:off x="0" y="0"/>
                      <a:ext cx="6200641" cy="15338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9BE166" w14:textId="506160F3" w:rsidR="008141C8" w:rsidRDefault="008141C8" w:rsidP="00C136FC">
      <w:pPr>
        <w:spacing w:after="240"/>
      </w:pPr>
    </w:p>
    <w:p w14:paraId="3B42C42C" w14:textId="7522D9C1" w:rsidR="008141C8" w:rsidRPr="008141C8" w:rsidRDefault="008141C8" w:rsidP="00C136FC">
      <w:pPr>
        <w:pStyle w:val="Caption"/>
        <w:keepNext/>
        <w:spacing w:after="240"/>
        <w:rPr>
          <w:color w:val="auto"/>
        </w:rPr>
      </w:pPr>
      <w:bookmarkStart w:id="125"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611941">
        <w:rPr>
          <w:noProof/>
          <w:color w:val="auto"/>
        </w:rPr>
        <w:t>4</w:t>
      </w:r>
      <w:r w:rsidRPr="008141C8">
        <w:rPr>
          <w:color w:val="auto"/>
        </w:rPr>
        <w:fldChar w:fldCharType="end"/>
      </w:r>
      <w:bookmarkEnd w:id="125"/>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5210CEE">
            <wp:extent cx="4034730" cy="3019425"/>
            <wp:effectExtent l="114300" t="114300" r="99695" b="142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4050558" cy="3031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26227" w14:textId="485555C2" w:rsidR="00EB0845" w:rsidRDefault="00EB0845" w:rsidP="00C136FC">
      <w:pPr>
        <w:spacing w:after="240"/>
      </w:pPr>
    </w:p>
    <w:p w14:paraId="50C7313A" w14:textId="2DB828B8" w:rsidR="00EB0845" w:rsidRPr="00EB0845" w:rsidRDefault="00EB0845" w:rsidP="00C136FC">
      <w:pPr>
        <w:pStyle w:val="Caption"/>
        <w:keepNext/>
        <w:spacing w:after="240"/>
        <w:rPr>
          <w:color w:val="auto"/>
        </w:rPr>
      </w:pPr>
      <w:bookmarkStart w:id="126" w:name="_Ref41394256"/>
      <w:bookmarkStart w:id="127"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611941">
        <w:rPr>
          <w:noProof/>
          <w:color w:val="auto"/>
        </w:rPr>
        <w:t>5</w:t>
      </w:r>
      <w:r w:rsidRPr="00EB0845">
        <w:rPr>
          <w:color w:val="auto"/>
        </w:rPr>
        <w:fldChar w:fldCharType="end"/>
      </w:r>
      <w:bookmarkEnd w:id="126"/>
      <w:r>
        <w:rPr>
          <w:color w:val="auto"/>
        </w:rPr>
        <w:t xml:space="preserve">. Summary of </w:t>
      </w:r>
      <w:r w:rsidR="00EE50B3">
        <w:rPr>
          <w:color w:val="auto"/>
        </w:rPr>
        <w:t>LiDAR-</w:t>
      </w:r>
      <w:r>
        <w:rPr>
          <w:color w:val="auto"/>
        </w:rPr>
        <w:t xml:space="preserve">derived raster products used </w:t>
      </w:r>
      <w:r w:rsidR="004C4198">
        <w:rPr>
          <w:color w:val="auto"/>
        </w:rPr>
        <w:t xml:space="preserve">in </w:t>
      </w:r>
      <w:r>
        <w:rPr>
          <w:color w:val="auto"/>
        </w:rPr>
        <w:t>the model.</w:t>
      </w:r>
      <w:bookmarkEnd w:id="127"/>
      <w:r w:rsidR="00350CB6">
        <w:rPr>
          <w:color w:val="auto"/>
        </w:rPr>
        <w:t xml:space="preserve"> </w:t>
      </w:r>
      <w:r w:rsidR="00EE50B3">
        <w:rPr>
          <w:color w:val="auto"/>
        </w:rPr>
        <w:t xml:space="preserve">A total of </w:t>
      </w:r>
      <w:r w:rsidR="006011E8">
        <w:rPr>
          <w:color w:val="auto"/>
        </w:rPr>
        <w:t xml:space="preserve">26 products were generated. Of these, only </w:t>
      </w:r>
      <w:r w:rsidR="00AF7701">
        <w:rPr>
          <w:color w:val="auto"/>
        </w:rPr>
        <w:t>five</w:t>
      </w:r>
      <w:r w:rsidR="006011E8">
        <w:rPr>
          <w:color w:val="auto"/>
        </w:rPr>
        <w:t xml:space="preserve"> derived products appear in the final decision tree.</w:t>
      </w:r>
    </w:p>
    <w:p w14:paraId="0CC7D8A2" w14:textId="392A278F" w:rsidR="00EB0845" w:rsidRDefault="00EB0845" w:rsidP="00C136FC">
      <w:pPr>
        <w:spacing w:after="240"/>
      </w:pPr>
      <w:r w:rsidRPr="00EB0845">
        <w:rPr>
          <w:noProof/>
        </w:rPr>
        <w:drawing>
          <wp:inline distT="0" distB="0" distL="0" distR="0" wp14:anchorId="30E1A3BB" wp14:editId="51ABCC3B">
            <wp:extent cx="5875616" cy="2360997"/>
            <wp:effectExtent l="133350" t="133350" r="144780" b="1727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tretch>
                      <a:fillRect/>
                    </a:stretch>
                  </pic:blipFill>
                  <pic:spPr bwMode="auto">
                    <a:xfrm>
                      <a:off x="0" y="0"/>
                      <a:ext cx="5875616" cy="23609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5026A0EF">
            <wp:extent cx="5943600" cy="4203065"/>
            <wp:effectExtent l="133350" t="114300" r="133350" b="1593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0"/>
                    <a:stretch>
                      <a:fillRect/>
                    </a:stretch>
                  </pic:blipFill>
                  <pic:spPr>
                    <a:xfrm>
                      <a:off x="0" y="0"/>
                      <a:ext cx="5943600" cy="42030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AFFDB3" w14:textId="34072D12"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commentRangeStart w:id="128"/>
      <w:r>
        <w:rPr>
          <w:noProof/>
        </w:rPr>
        <w:lastRenderedPageBreak/>
        <w:drawing>
          <wp:inline distT="0" distB="0" distL="0" distR="0" wp14:anchorId="669B2772" wp14:editId="16709983">
            <wp:extent cx="4906717" cy="6938467"/>
            <wp:effectExtent l="114300" t="114300" r="103505" b="14859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1"/>
                    <a:stretch>
                      <a:fillRect/>
                    </a:stretch>
                  </pic:blipFill>
                  <pic:spPr>
                    <a:xfrm>
                      <a:off x="0" y="0"/>
                      <a:ext cx="4908686" cy="69412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A53DC0" w14:textId="31739548"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xml:space="preserve">. </w:t>
      </w:r>
      <w:commentRangeEnd w:id="128"/>
      <w:r w:rsidR="00947704">
        <w:rPr>
          <w:rStyle w:val="CommentReference"/>
          <w:rFonts w:eastAsia="Times New Roman"/>
          <w:i w:val="0"/>
          <w:iCs w:val="0"/>
          <w:color w:val="auto"/>
        </w:rPr>
        <w:commentReference w:id="128"/>
      </w:r>
      <w:r>
        <w:rPr>
          <w:color w:val="000000" w:themeColor="text1"/>
        </w:rPr>
        <w:t>Sample classifications for three of the naïve study areas</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03CD6EC9" w14:textId="77777777" w:rsidR="003B5C58" w:rsidRDefault="003B5C58" w:rsidP="00C136FC">
      <w:pPr>
        <w:keepNext/>
        <w:spacing w:after="240"/>
      </w:pPr>
      <w:r>
        <w:rPr>
          <w:noProof/>
        </w:rPr>
        <w:lastRenderedPageBreak/>
        <w:drawing>
          <wp:inline distT="0" distB="0" distL="0" distR="0" wp14:anchorId="5C418533" wp14:editId="195B3AE8">
            <wp:extent cx="5943600" cy="3272790"/>
            <wp:effectExtent l="114300" t="114300" r="114300" b="13716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2"/>
                    <a:stretch>
                      <a:fillRect/>
                    </a:stretch>
                  </pic:blipFill>
                  <pic:spPr>
                    <a:xfrm>
                      <a:off x="0" y="0"/>
                      <a:ext cx="5943600" cy="3272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3F222F" w14:textId="1D276F62" w:rsidR="003B5C58" w:rsidRPr="003B5C58" w:rsidRDefault="003B5C58" w:rsidP="00C136FC">
      <w:pPr>
        <w:pStyle w:val="Caption"/>
        <w:spacing w:after="240"/>
        <w:jc w:val="center"/>
        <w:rPr>
          <w:color w:val="auto"/>
        </w:rPr>
      </w:pPr>
      <w:bookmarkStart w:id="129" w:name="_Ref41570693"/>
      <w:commentRangeStart w:id="130"/>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bookmarkEnd w:id="129"/>
      <w:r>
        <w:rPr>
          <w:color w:val="auto"/>
        </w:rPr>
        <w:t xml:space="preserve">. </w:t>
      </w:r>
      <w:commentRangeEnd w:id="130"/>
      <w:r w:rsidR="00B96ED9">
        <w:rPr>
          <w:rStyle w:val="CommentReference"/>
          <w:rFonts w:eastAsia="Times New Roman"/>
          <w:i w:val="0"/>
          <w:iCs w:val="0"/>
          <w:color w:val="auto"/>
        </w:rPr>
        <w:commentReference w:id="130"/>
      </w:r>
      <w:r>
        <w:rPr>
          <w:color w:val="auto"/>
        </w:rPr>
        <w:t>Decision tree of the final model.</w:t>
      </w:r>
      <w:r w:rsidR="00505C62">
        <w:rPr>
          <w:color w:val="auto"/>
        </w:rPr>
        <w:t xml:space="preserve"> </w:t>
      </w:r>
      <w:proofErr w:type="spellStart"/>
      <w:proofErr w:type="gramStart"/>
      <w:r w:rsidR="00505C62">
        <w:rPr>
          <w:color w:val="auto"/>
        </w:rPr>
        <w:t>fidhr</w:t>
      </w:r>
      <w:proofErr w:type="spellEnd"/>
      <w:proofErr w:type="gramEnd"/>
      <w:r w:rsidR="00505C62">
        <w:rPr>
          <w:color w:val="auto"/>
        </w:rPr>
        <w:t xml:space="preserve"> = filtered digital height model roughness. </w:t>
      </w:r>
      <w:proofErr w:type="spellStart"/>
      <w:proofErr w:type="gramStart"/>
      <w:r w:rsidR="00505C62">
        <w:rPr>
          <w:color w:val="auto"/>
        </w:rPr>
        <w:t>dsmro</w:t>
      </w:r>
      <w:proofErr w:type="spellEnd"/>
      <w:proofErr w:type="gramEnd"/>
      <w:r w:rsidR="00505C62">
        <w:rPr>
          <w:color w:val="auto"/>
        </w:rPr>
        <w:t xml:space="preserve"> = digital surface model roughness. </w:t>
      </w:r>
      <w:proofErr w:type="spellStart"/>
      <w:proofErr w:type="gramStart"/>
      <w:r w:rsidR="00505C62">
        <w:rPr>
          <w:color w:val="auto"/>
        </w:rPr>
        <w:t>dsmlp</w:t>
      </w:r>
      <w:proofErr w:type="spellEnd"/>
      <w:proofErr w:type="gramEnd"/>
      <w:r w:rsidR="00505C62">
        <w:rPr>
          <w:color w:val="auto"/>
        </w:rPr>
        <w:t xml:space="preserve"> = </w:t>
      </w:r>
      <w:r w:rsidR="00835B55">
        <w:rPr>
          <w:color w:val="auto"/>
        </w:rPr>
        <w:t>L</w:t>
      </w:r>
      <w:r w:rsidR="00505C62">
        <w:rPr>
          <w:color w:val="auto"/>
        </w:rPr>
        <w:t xml:space="preserve">aplace filter of digital surface model. </w:t>
      </w:r>
      <w:proofErr w:type="spellStart"/>
      <w:proofErr w:type="gramStart"/>
      <w:r w:rsidR="00505C62">
        <w:rPr>
          <w:color w:val="auto"/>
        </w:rPr>
        <w:t>demsl</w:t>
      </w:r>
      <w:proofErr w:type="spellEnd"/>
      <w:proofErr w:type="gramEnd"/>
      <w:r w:rsidR="00505C62">
        <w:rPr>
          <w:color w:val="auto"/>
        </w:rPr>
        <w:t xml:space="preserve"> = slope of digital elevation model. </w:t>
      </w:r>
      <w:proofErr w:type="spellStart"/>
      <w:proofErr w:type="gramStart"/>
      <w:r w:rsidR="00505C62">
        <w:rPr>
          <w:color w:val="auto"/>
        </w:rPr>
        <w:t>dsmsl</w:t>
      </w:r>
      <w:proofErr w:type="spellEnd"/>
      <w:proofErr w:type="gramEnd"/>
      <w:r w:rsidR="00505C62">
        <w:rPr>
          <w:color w:val="auto"/>
        </w:rPr>
        <w:t xml:space="preserve"> = slope of digital surface model.</w:t>
      </w:r>
    </w:p>
    <w:p w14:paraId="5B57015E" w14:textId="77777777" w:rsidR="003B5C58" w:rsidRPr="003B5C58" w:rsidRDefault="003B5C58" w:rsidP="00C136FC">
      <w:pPr>
        <w:spacing w:after="240"/>
      </w:pPr>
    </w:p>
    <w:p w14:paraId="483FB8B8" w14:textId="6EA58FBB" w:rsidR="00DD3E50" w:rsidRDefault="00DD3E50" w:rsidP="00C136FC">
      <w:pPr>
        <w:spacing w:after="240"/>
      </w:pPr>
    </w:p>
    <w:p w14:paraId="6087EEA5" w14:textId="77777777" w:rsidR="00DD3E50" w:rsidRPr="00DD3E50" w:rsidRDefault="00DD3E50" w:rsidP="00C136FC">
      <w:pPr>
        <w:spacing w:after="240"/>
      </w:pPr>
    </w:p>
    <w:p w14:paraId="04FA335B" w14:textId="77777777" w:rsidR="000377AC" w:rsidRPr="009074B4" w:rsidRDefault="000377AC" w:rsidP="00C136FC">
      <w:pPr>
        <w:spacing w:after="240"/>
      </w:pPr>
    </w:p>
    <w:p w14:paraId="57DEFBCB" w14:textId="7A62DE8E" w:rsidR="009074B4" w:rsidRDefault="009074B4" w:rsidP="00C136FC">
      <w:pPr>
        <w:spacing w:after="240" w:line="240" w:lineRule="auto"/>
      </w:pPr>
      <w:r>
        <w:br w:type="page"/>
      </w:r>
    </w:p>
    <w:p w14:paraId="3E00D5F6" w14:textId="77777777" w:rsidR="00233941" w:rsidRDefault="00233941" w:rsidP="00C136FC">
      <w:pPr>
        <w:spacing w:after="240" w:line="240" w:lineRule="auto"/>
      </w:pPr>
    </w:p>
    <w:p w14:paraId="4575E6C6" w14:textId="77777777" w:rsidR="00233941" w:rsidRPr="00233941" w:rsidRDefault="00233941" w:rsidP="00C136FC">
      <w:pPr>
        <w:spacing w:after="240"/>
      </w:pPr>
    </w:p>
    <w:p w14:paraId="17CB2D4B" w14:textId="42DF9516" w:rsidR="00707D55" w:rsidRDefault="00707D55" w:rsidP="00C136FC">
      <w:pPr>
        <w:pStyle w:val="Heading1"/>
        <w:spacing w:after="240"/>
      </w:pPr>
      <w:r w:rsidRPr="00241908">
        <w:t>Acknowledgements</w:t>
      </w:r>
    </w:p>
    <w:p w14:paraId="55096A44" w14:textId="7E2900B7" w:rsidR="005C2F7B" w:rsidRPr="000E1C44" w:rsidRDefault="006D2A7E" w:rsidP="00C136FC">
      <w:pPr>
        <w:spacing w:after="240"/>
      </w:pPr>
      <w:r>
        <w:t xml:space="preserve">We give our thanks to </w:t>
      </w:r>
      <w:r w:rsidR="002A0D0B">
        <w:t xml:space="preserve">Connor Reed </w:t>
      </w:r>
      <w:bookmarkStart w:id="131" w:name="_GoBack"/>
      <w:bookmarkEnd w:id="131"/>
      <w:r w:rsidR="002A0D0B">
        <w:t>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3D6984B5" w:rsidR="00737A60" w:rsidRDefault="00E9380E" w:rsidP="00E4273F">
      <w:pPr>
        <w:spacing w:after="240"/>
      </w:pPr>
      <w:r w:rsidRPr="00E9380E">
        <w:t xml:space="preserve">This work was </w:t>
      </w:r>
      <w:ins w:id="132" w:author="Racha El Kadiri" w:date="2020-06-11T11:34:00Z">
        <w:r w:rsidR="007F307C">
          <w:t xml:space="preserve">partially </w:t>
        </w:r>
      </w:ins>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2F5D2D60" w14:textId="77777777" w:rsidR="00A35AA2" w:rsidRDefault="00E4273F" w:rsidP="00A35AA2">
              <w:pPr>
                <w:pStyle w:val="Bibliography"/>
                <w:ind w:left="720" w:hanging="720"/>
                <w:rPr>
                  <w:noProof/>
                  <w:sz w:val="24"/>
                  <w:szCs w:val="24"/>
                </w:rPr>
              </w:pPr>
              <w:r>
                <w:fldChar w:fldCharType="begin"/>
              </w:r>
              <w:r>
                <w:instrText xml:space="preserve"> BIBLIOGRAPHY </w:instrText>
              </w:r>
              <w:r>
                <w:fldChar w:fldCharType="separate"/>
              </w:r>
              <w:r w:rsidR="00A35AA2">
                <w:rPr>
                  <w:noProof/>
                </w:rPr>
                <w:t xml:space="preserve">Goodwin, Nicholas R., Nicholas Coops, Andreas Christen, and James A. Voogt. 2009. "Characterizing urban surface cover and structure with airborne lidar technology." </w:t>
              </w:r>
              <w:r w:rsidR="00A35AA2">
                <w:rPr>
                  <w:i/>
                  <w:iCs/>
                  <w:noProof/>
                </w:rPr>
                <w:t>Canadian Journal of Remote Sensing</w:t>
              </w:r>
              <w:r w:rsidR="00A35AA2">
                <w:rPr>
                  <w:noProof/>
                </w:rPr>
                <w:t xml:space="preserve"> 35 (3): 297-309.</w:t>
              </w:r>
            </w:p>
            <w:p w14:paraId="24A2950B" w14:textId="77777777" w:rsidR="00A35AA2" w:rsidRDefault="00A35AA2" w:rsidP="00A35AA2">
              <w:pPr>
                <w:pStyle w:val="Bibliography"/>
                <w:ind w:left="720" w:hanging="720"/>
                <w:rPr>
                  <w:noProof/>
                </w:rPr>
              </w:pPr>
              <w:r>
                <w:rPr>
                  <w:noProof/>
                </w:rPr>
                <w:t xml:space="preserve">Holmgren, Johan, and Eva Lindberg. 2019. "Tree crown segmentation based on a tree crown density model derived from Airborne Laser Scanning." </w:t>
              </w:r>
              <w:r>
                <w:rPr>
                  <w:i/>
                  <w:iCs/>
                  <w:noProof/>
                </w:rPr>
                <w:t>Remote Sensing Letters</w:t>
              </w:r>
              <w:r>
                <w:rPr>
                  <w:noProof/>
                </w:rPr>
                <w:t xml:space="preserve"> 10 (12): 1143-1152.</w:t>
              </w:r>
            </w:p>
            <w:p w14:paraId="0C3C8052" w14:textId="77777777" w:rsidR="00A35AA2" w:rsidRDefault="00A35AA2" w:rsidP="00A35AA2">
              <w:pPr>
                <w:pStyle w:val="Bibliography"/>
                <w:ind w:left="720" w:hanging="720"/>
                <w:rPr>
                  <w:noProof/>
                </w:rPr>
              </w:pPr>
              <w:r>
                <w:rPr>
                  <w:noProof/>
                </w:rPr>
                <w:t xml:space="preserve">Kupidura, Przemysław. 2019. "The Comparison of Different Methods of Texture Analysis for Their Efficacy for Land Use Classification in Satellite Imagery." </w:t>
              </w:r>
              <w:r>
                <w:rPr>
                  <w:i/>
                  <w:iCs/>
                  <w:noProof/>
                </w:rPr>
                <w:t>Remote Sensing</w:t>
              </w:r>
              <w:r>
                <w:rPr>
                  <w:noProof/>
                </w:rPr>
                <w:t xml:space="preserve"> 11 (10): 1233.</w:t>
              </w:r>
            </w:p>
            <w:p w14:paraId="08137B8C" w14:textId="77777777" w:rsidR="00A35AA2" w:rsidRDefault="00A35AA2" w:rsidP="00A35AA2">
              <w:pPr>
                <w:pStyle w:val="Bibliography"/>
                <w:ind w:left="720" w:hanging="720"/>
                <w:rPr>
                  <w:noProof/>
                </w:rPr>
              </w:pPr>
              <w:r>
                <w:rPr>
                  <w:noProof/>
                </w:rPr>
                <w:t xml:space="preserve">MacFaden, Sean W., Jacqueline W.T. Lu, and Andrew Rundle. n.d. "High-resolution tree canopy mapping for New York City using LIDAR and object-based image analysis." </w:t>
              </w:r>
              <w:r>
                <w:rPr>
                  <w:i/>
                  <w:iCs/>
                  <w:noProof/>
                </w:rPr>
                <w:t>Journal of Applied Remote Sensing</w:t>
              </w:r>
              <w:r>
                <w:rPr>
                  <w:noProof/>
                </w:rPr>
                <w:t xml:space="preserve"> 6 (1): 3567.</w:t>
              </w:r>
            </w:p>
            <w:p w14:paraId="6E774E59" w14:textId="77777777" w:rsidR="00A35AA2" w:rsidRDefault="00A35AA2" w:rsidP="00A35AA2">
              <w:pPr>
                <w:pStyle w:val="Bibliography"/>
                <w:ind w:left="720" w:hanging="720"/>
                <w:rPr>
                  <w:noProof/>
                </w:rPr>
              </w:pPr>
              <w:r>
                <w:rPr>
                  <w:noProof/>
                </w:rPr>
                <w:t xml:space="preserve">Weinstein, Ben G., Sergio Marconi, Stephanie Bohlman, Alina Zare, and Ethan White. 2019. "Individual Tree-Crown Detection in RGB Imagery Using Semi-Supervised Deep Learning Neural Networks." </w:t>
              </w:r>
              <w:r>
                <w:rPr>
                  <w:i/>
                  <w:iCs/>
                  <w:noProof/>
                </w:rPr>
                <w:t>Remote Sensing</w:t>
              </w:r>
              <w:r>
                <w:rPr>
                  <w:noProof/>
                </w:rPr>
                <w:t xml:space="preserve"> 11 (11): 1309.</w:t>
              </w:r>
            </w:p>
            <w:p w14:paraId="720597C7" w14:textId="77777777" w:rsidR="00A35AA2" w:rsidRDefault="00A35AA2" w:rsidP="00A35AA2">
              <w:pPr>
                <w:pStyle w:val="Bibliography"/>
                <w:ind w:left="720" w:hanging="720"/>
                <w:rPr>
                  <w:noProof/>
                </w:rPr>
              </w:pPr>
              <w:r>
                <w:rPr>
                  <w:noProof/>
                </w:rPr>
                <w:t xml:space="preserve">Zhen, Zhen, Lindi J. Quackenbush, and Lianjun Zhang. 2016. "Trends in Automatic Individual Tree Crown Detection and Delineation—Evolution of LiDAR Data." </w:t>
              </w:r>
              <w:r>
                <w:rPr>
                  <w:i/>
                  <w:iCs/>
                  <w:noProof/>
                </w:rPr>
                <w:t>Remote Sensing</w:t>
              </w:r>
              <w:r>
                <w:rPr>
                  <w:noProof/>
                </w:rPr>
                <w:t xml:space="preserve"> 8 (4): 333.</w:t>
              </w:r>
            </w:p>
            <w:p w14:paraId="3A16502D" w14:textId="2EC74894" w:rsidR="00E4273F" w:rsidRDefault="00E4273F" w:rsidP="00A35AA2">
              <w:r>
                <w:rPr>
                  <w:b/>
                  <w:bCs/>
                  <w:noProof/>
                </w:rPr>
                <w:fldChar w:fldCharType="end"/>
              </w:r>
            </w:p>
          </w:sdtContent>
        </w:sdt>
      </w:sdtContent>
    </w:sdt>
    <w:p w14:paraId="4DCEC357" w14:textId="77777777" w:rsidR="00E4273F" w:rsidRDefault="00E4273F" w:rsidP="00E4273F">
      <w:pPr>
        <w:spacing w:after="240"/>
      </w:pPr>
    </w:p>
    <w:p w14:paraId="336B2FD5" w14:textId="71878B0F" w:rsidR="001246DB" w:rsidRDefault="00737A60" w:rsidP="00C136FC">
      <w:pPr>
        <w:spacing w:after="240"/>
      </w:pPr>
      <w:r>
        <w:t>Potential works:</w:t>
      </w:r>
    </w:p>
    <w:p w14:paraId="77EEB236" w14:textId="5F94B0E4" w:rsidR="00737A60" w:rsidRDefault="00737A60" w:rsidP="00C136FC">
      <w:pPr>
        <w:pStyle w:val="ListParagraph"/>
        <w:numPr>
          <w:ilvl w:val="0"/>
          <w:numId w:val="21"/>
        </w:numPr>
        <w:spacing w:after="240"/>
      </w:pPr>
      <w:r>
        <w:t xml:space="preserve">Weinstein, B.G.; Marconi, S.; </w:t>
      </w:r>
      <w:proofErr w:type="spellStart"/>
      <w:r>
        <w:t>Bohlman</w:t>
      </w:r>
      <w:proofErr w:type="spellEnd"/>
      <w:r>
        <w:t xml:space="preserve">, S.; </w:t>
      </w:r>
      <w:proofErr w:type="spellStart"/>
      <w:r>
        <w:t>Zare</w:t>
      </w:r>
      <w:proofErr w:type="spellEnd"/>
      <w:r>
        <w:t xml:space="preserv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w:t>
      </w:r>
      <w:proofErr w:type="spellStart"/>
      <w:r>
        <w:t>Bohlman</w:t>
      </w:r>
      <w:proofErr w:type="spellEnd"/>
      <w:r>
        <w:t xml:space="preserve">, Alina </w:t>
      </w:r>
      <w:proofErr w:type="spellStart"/>
      <w:r>
        <w:t>Zare</w:t>
      </w:r>
      <w:proofErr w:type="spellEnd"/>
      <w:r>
        <w:t xml:space="preserve">, Ethan P White </w:t>
      </w:r>
      <w:proofErr w:type="spellStart"/>
      <w:r>
        <w:t>bioRxiv</w:t>
      </w:r>
      <w:proofErr w:type="spellEnd"/>
      <w:r>
        <w:t xml:space="preserve"> 790071; </w:t>
      </w:r>
      <w:proofErr w:type="spellStart"/>
      <w:r>
        <w:t>doi</w:t>
      </w:r>
      <w:proofErr w:type="spellEnd"/>
      <w:r>
        <w:t xml:space="preserve">: </w:t>
      </w:r>
      <w:hyperlink r:id="rId23" w:history="1">
        <w:r w:rsidRPr="000A2538">
          <w:rPr>
            <w:rStyle w:val="Hyperlink"/>
          </w:rPr>
          <w:t>https://doi.org/10.1101/790071</w:t>
        </w:r>
      </w:hyperlink>
    </w:p>
    <w:p w14:paraId="5E8859E6" w14:textId="378E757B" w:rsidR="00737A60" w:rsidRDefault="00737A60" w:rsidP="00C136FC">
      <w:pPr>
        <w:pStyle w:val="ListParagraph"/>
        <w:numPr>
          <w:ilvl w:val="1"/>
          <w:numId w:val="21"/>
        </w:numPr>
        <w:spacing w:after="240"/>
      </w:pPr>
      <w:r>
        <w:lastRenderedPageBreak/>
        <w:t xml:space="preserve">Related to </w:t>
      </w:r>
      <w:hyperlink r:id="rId24"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B96ED9" w:rsidP="00C136FC">
      <w:pPr>
        <w:pStyle w:val="ListParagraph"/>
        <w:numPr>
          <w:ilvl w:val="0"/>
          <w:numId w:val="21"/>
        </w:numPr>
        <w:spacing w:after="240"/>
      </w:pPr>
      <w:hyperlink r:id="rId25" w:history="1">
        <w:r w:rsidR="00737A60">
          <w:rPr>
            <w:rStyle w:val="Hyperlink"/>
          </w:rPr>
          <w:t>https://pypi.org/project/forestutils/</w:t>
        </w:r>
      </w:hyperlink>
    </w:p>
    <w:p w14:paraId="080426F6" w14:textId="44F3B133" w:rsidR="00737A60" w:rsidRDefault="00737A60" w:rsidP="00C136FC">
      <w:pPr>
        <w:pStyle w:val="ListParagraph"/>
        <w:numPr>
          <w:ilvl w:val="1"/>
          <w:numId w:val="21"/>
        </w:numPr>
        <w:spacing w:after="240"/>
      </w:pPr>
      <w:r>
        <w:t>Tree extraction directly from point clouds. I believe it needs full color point clouds, which come from either photogrammetry or full-color (i.e., expensive) LiDAR scans</w:t>
      </w:r>
    </w:p>
    <w:p w14:paraId="53E1C54C" w14:textId="02966B78" w:rsidR="00194202" w:rsidRDefault="00194202" w:rsidP="00C136FC">
      <w:pPr>
        <w:pStyle w:val="ListParagraph"/>
        <w:numPr>
          <w:ilvl w:val="0"/>
          <w:numId w:val="21"/>
        </w:numPr>
        <w:spacing w:after="240"/>
      </w:pPr>
      <w:r w:rsidRPr="00194202">
        <w:t xml:space="preserve">A Segmentation Method for Tree Crown Detection and Modelling from LiDAR Measurements - </w:t>
      </w:r>
      <w:hyperlink r:id="rId26" w:history="1">
        <w:r w:rsidRPr="000A2538">
          <w:rPr>
            <w:rStyle w:val="Hyperlink"/>
          </w:rPr>
          <w:t>https://link.springer.com/chapter/10.1007/978-3-642-31149-9_7</w:t>
        </w:r>
      </w:hyperlink>
    </w:p>
    <w:p w14:paraId="0D1F9EF1" w14:textId="190B4D16" w:rsidR="00194202" w:rsidRDefault="00014CB1" w:rsidP="00C136FC">
      <w:pPr>
        <w:pStyle w:val="ListParagraph"/>
        <w:numPr>
          <w:ilvl w:val="1"/>
          <w:numId w:val="21"/>
        </w:numPr>
        <w:spacing w:after="240"/>
      </w:pPr>
      <w:r>
        <w:t xml:space="preserve">2012 </w:t>
      </w:r>
      <w:r w:rsidR="001E7AB3">
        <w:t xml:space="preserve">conference </w:t>
      </w:r>
      <w:r>
        <w:t xml:space="preserve">paper on the inverted watershed </w:t>
      </w:r>
      <w:r w:rsidR="000E1C44">
        <w:t xml:space="preserve">(raster-based) </w:t>
      </w:r>
      <w:r>
        <w:t>method of crown detection</w:t>
      </w:r>
    </w:p>
    <w:p w14:paraId="3B5BC220" w14:textId="44B2562B" w:rsidR="00727B15" w:rsidRDefault="00727B15" w:rsidP="00C136FC">
      <w:pPr>
        <w:pStyle w:val="ListParagraph"/>
        <w:numPr>
          <w:ilvl w:val="0"/>
          <w:numId w:val="21"/>
        </w:numPr>
        <w:spacing w:after="240"/>
      </w:pPr>
      <w:r>
        <w:t>Trends in Automatic Individual Tree Crown Detection and Delineation—Evolution of LiDAR Data</w:t>
      </w:r>
    </w:p>
    <w:p w14:paraId="08A09826" w14:textId="0BE5079E" w:rsidR="002B747F" w:rsidRDefault="00B96ED9" w:rsidP="00C136FC">
      <w:pPr>
        <w:pStyle w:val="ListParagraph"/>
        <w:numPr>
          <w:ilvl w:val="0"/>
          <w:numId w:val="21"/>
        </w:numPr>
        <w:spacing w:after="240"/>
      </w:pPr>
      <w:hyperlink r:id="rId27"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1E7AB3">
      <w:pPr>
        <w:pStyle w:val="ListParagraph"/>
        <w:numPr>
          <w:ilvl w:val="1"/>
          <w:numId w:val="21"/>
        </w:numPr>
        <w:spacing w:after="240"/>
      </w:pPr>
      <w:r>
        <w:t xml:space="preserve">Characterizing urban surface cover and structure with airborne </w:t>
      </w:r>
      <w:proofErr w:type="spellStart"/>
      <w:r>
        <w:t>lidar</w:t>
      </w:r>
      <w:proofErr w:type="spellEnd"/>
      <w:r>
        <w:t xml:space="preserve"> technology</w:t>
      </w:r>
    </w:p>
    <w:p w14:paraId="0AFC1988" w14:textId="00FD3B79" w:rsidR="00552E08" w:rsidRDefault="00552E08" w:rsidP="00C136FC">
      <w:pPr>
        <w:pStyle w:val="ListParagraph"/>
        <w:numPr>
          <w:ilvl w:val="1"/>
          <w:numId w:val="21"/>
        </w:numPr>
        <w:spacing w:after="240"/>
      </w:pPr>
      <w:r>
        <w:t>Contains schematic for image filter that remove linear structures (building edge detection)</w:t>
      </w:r>
    </w:p>
    <w:p w14:paraId="0DDF49AE" w14:textId="2A79FEC8" w:rsidR="00B214C1" w:rsidRPr="00A63299" w:rsidRDefault="00B214C1" w:rsidP="00C136FC">
      <w:pPr>
        <w:pStyle w:val="ListParagraph"/>
        <w:numPr>
          <w:ilvl w:val="0"/>
          <w:numId w:val="21"/>
        </w:numPr>
        <w:spacing w:after="24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Racha El Kadiri" w:date="2020-06-11T11:30:00Z" w:initials="REK">
    <w:p w14:paraId="696A4F90" w14:textId="77777777" w:rsidR="00EA7BF0" w:rsidRDefault="00EA7BF0" w:rsidP="00947704">
      <w:pPr>
        <w:pStyle w:val="CommentText"/>
      </w:pPr>
      <w:r>
        <w:rPr>
          <w:rStyle w:val="CommentReference"/>
        </w:rPr>
        <w:annotationRef/>
      </w:r>
      <w:r>
        <w:t>Citations need to be added to the introduction. Almost every statement need to have a citation.</w:t>
      </w:r>
    </w:p>
    <w:p w14:paraId="6E2B8200" w14:textId="06DE2620" w:rsidR="00EA7BF0" w:rsidRDefault="00EA7BF0" w:rsidP="00947704">
      <w:pPr>
        <w:pStyle w:val="CommentText"/>
      </w:pPr>
    </w:p>
  </w:comment>
  <w:comment w:id="36" w:author="Racha El Kadiri" w:date="2020-06-11T11:37:00Z" w:initials="REK">
    <w:p w14:paraId="0BA4E02F" w14:textId="2ABDCFF9" w:rsidR="007F307C" w:rsidRDefault="007F307C">
      <w:pPr>
        <w:pStyle w:val="CommentText"/>
      </w:pPr>
      <w:r>
        <w:rPr>
          <w:rStyle w:val="CommentReference"/>
        </w:rPr>
        <w:annotationRef/>
      </w:r>
      <w:r>
        <w:t xml:space="preserve"> Did you see this term widely used in modeling? I think we need a better term for the “Naïve” watersheds.</w:t>
      </w:r>
    </w:p>
  </w:comment>
  <w:comment w:id="37" w:author="Racha El Kadiri" w:date="2020-06-11T11:39:00Z" w:initials="REK">
    <w:p w14:paraId="192063DD" w14:textId="181C350E" w:rsidR="007F307C" w:rsidRDefault="007F307C">
      <w:pPr>
        <w:pStyle w:val="CommentText"/>
      </w:pPr>
      <w:r>
        <w:rPr>
          <w:rStyle w:val="CommentReference"/>
        </w:rPr>
        <w:annotationRef/>
      </w:r>
      <w:r>
        <w:t>Add a statement about why we did that. To obtain a more</w:t>
      </w:r>
      <w:r w:rsidR="009825EE">
        <w:t xml:space="preserve"> </w:t>
      </w:r>
      <w:r>
        <w:t>generalizable model? To ensure a randomization and a representation of multiple environments?</w:t>
      </w:r>
    </w:p>
  </w:comment>
  <w:comment w:id="38" w:author="Racha El Kadiri" w:date="2020-06-11T12:42:00Z" w:initials="REK">
    <w:p w14:paraId="5C3FE8FA" w14:textId="77777777" w:rsidR="009825EE" w:rsidRDefault="009825EE">
      <w:pPr>
        <w:pStyle w:val="CommentText"/>
      </w:pPr>
      <w:r>
        <w:rPr>
          <w:rStyle w:val="CommentReference"/>
        </w:rPr>
        <w:annotationRef/>
      </w:r>
      <w:r>
        <w:t>In this section I suggest the following:</w:t>
      </w:r>
    </w:p>
    <w:p w14:paraId="33135D6C" w14:textId="2A9A92A8" w:rsidR="009825EE" w:rsidRDefault="009825EE" w:rsidP="009825EE">
      <w:pPr>
        <w:pStyle w:val="CommentText"/>
        <w:numPr>
          <w:ilvl w:val="0"/>
          <w:numId w:val="26"/>
        </w:numPr>
      </w:pPr>
      <w:r>
        <w:t>You have a subsection for each of the products that were included (like you have it now)</w:t>
      </w:r>
    </w:p>
    <w:p w14:paraId="644675BB" w14:textId="018BA759" w:rsidR="009825EE" w:rsidRDefault="009825EE" w:rsidP="009825EE">
      <w:pPr>
        <w:pStyle w:val="CommentText"/>
        <w:numPr>
          <w:ilvl w:val="0"/>
          <w:numId w:val="26"/>
        </w:numPr>
      </w:pPr>
      <w:r>
        <w:t xml:space="preserve">Then you have one subsection titled “Other datasets” in which you have all the products that were derived but not included while explaining why they were not included. I suggest that this section should be condensed into one unit without subtitles. </w:t>
      </w:r>
    </w:p>
  </w:comment>
  <w:comment w:id="55" w:author="Racha El Kadiri" w:date="2020-06-11T13:22:00Z" w:initials="REK">
    <w:p w14:paraId="2907C6F6" w14:textId="77777777" w:rsidR="00B75F99" w:rsidRDefault="00B75F99">
      <w:pPr>
        <w:pStyle w:val="CommentText"/>
      </w:pPr>
      <w:r>
        <w:rPr>
          <w:rStyle w:val="CommentReference"/>
        </w:rPr>
        <w:annotationRef/>
      </w:r>
      <w:r>
        <w:t>I prefer the term “Training” Watershed. Please replace in the entire manuscript.</w:t>
      </w:r>
    </w:p>
    <w:p w14:paraId="29DA7FA1" w14:textId="77777777" w:rsidR="00B75F99" w:rsidRDefault="00B75F99">
      <w:pPr>
        <w:pStyle w:val="CommentText"/>
      </w:pPr>
    </w:p>
    <w:p w14:paraId="673BB09A" w14:textId="776A6C97" w:rsidR="00B75F99" w:rsidRDefault="00B75F99">
      <w:pPr>
        <w:pStyle w:val="CommentText"/>
      </w:pPr>
    </w:p>
  </w:comment>
  <w:comment w:id="77" w:author="Racha El Kadiri" w:date="2020-06-11T13:29:00Z" w:initials="REK">
    <w:p w14:paraId="787DD973" w14:textId="6CF3A300" w:rsidR="00B75F99" w:rsidRDefault="00B75F99">
      <w:pPr>
        <w:pStyle w:val="CommentText"/>
      </w:pPr>
      <w:r>
        <w:rPr>
          <w:rStyle w:val="CommentReference"/>
        </w:rPr>
        <w:annotationRef/>
      </w:r>
      <w:r>
        <w:t>Testing or another term</w:t>
      </w:r>
    </w:p>
  </w:comment>
  <w:comment w:id="86" w:author="Racha El Kadiri" w:date="2020-06-11T13:31:00Z" w:initials="REK">
    <w:p w14:paraId="2E0FA20F" w14:textId="77777777" w:rsidR="00B75F99" w:rsidRDefault="00B75F99">
      <w:pPr>
        <w:pStyle w:val="CommentText"/>
      </w:pPr>
      <w:r>
        <w:rPr>
          <w:rStyle w:val="CommentReference"/>
        </w:rPr>
        <w:annotationRef/>
      </w:r>
      <w:r>
        <w:t xml:space="preserve">Not clear for the international committee. </w:t>
      </w:r>
    </w:p>
    <w:p w14:paraId="28C22435" w14:textId="04987725" w:rsidR="00B75F99" w:rsidRDefault="00B75F99">
      <w:pPr>
        <w:pStyle w:val="CommentText"/>
      </w:pPr>
    </w:p>
  </w:comment>
  <w:comment w:id="93" w:author="Racha El Kadiri" w:date="2020-06-11T13:40:00Z" w:initials="REK">
    <w:p w14:paraId="2F19BCC9" w14:textId="77777777" w:rsidR="00D43D9E" w:rsidRDefault="00D43D9E">
      <w:pPr>
        <w:pStyle w:val="CommentText"/>
      </w:pPr>
      <w:r>
        <w:rPr>
          <w:rStyle w:val="CommentReference"/>
        </w:rPr>
        <w:annotationRef/>
      </w:r>
      <w:r>
        <w:t xml:space="preserve">Add a section title “Model Validation and testing” in which you briefly describe the process but mostly describe the coefficients that were used in this assessment like “normalized feature importance”. Personally I don’t know how you calculated this coefficient. </w:t>
      </w:r>
    </w:p>
    <w:p w14:paraId="2190A011" w14:textId="27A77B75" w:rsidR="00D43D9E" w:rsidRDefault="00D43D9E">
      <w:pPr>
        <w:pStyle w:val="CommentText"/>
      </w:pPr>
    </w:p>
  </w:comment>
  <w:comment w:id="107" w:author="Racha El Kadiri" w:date="2020-06-11T13:45:00Z" w:initials="REK">
    <w:p w14:paraId="57D5B339" w14:textId="78EED24E" w:rsidR="00DE2729" w:rsidRDefault="00DE2729">
      <w:pPr>
        <w:pStyle w:val="CommentText"/>
      </w:pPr>
      <w:r>
        <w:rPr>
          <w:rStyle w:val="CommentReference"/>
        </w:rPr>
        <w:annotationRef/>
      </w:r>
      <w:r>
        <w:t>Why just the US?</w:t>
      </w:r>
    </w:p>
  </w:comment>
  <w:comment w:id="119" w:author="Racha El Kadiri" w:date="2020-06-11T13:50:00Z" w:initials="REK">
    <w:p w14:paraId="32328C43" w14:textId="491B5572" w:rsidR="00DE2729" w:rsidRDefault="00DE2729">
      <w:pPr>
        <w:pStyle w:val="CommentText"/>
      </w:pPr>
      <w:r>
        <w:rPr>
          <w:rStyle w:val="CommentReference"/>
        </w:rPr>
        <w:annotationRef/>
      </w:r>
      <w:r>
        <w:t>Don’t include as a footprint. Either in the text or don’t include at all.</w:t>
      </w:r>
    </w:p>
  </w:comment>
  <w:comment w:id="122" w:author="Racha El Kadiri" w:date="2020-06-11T14:25:00Z" w:initials="REK">
    <w:p w14:paraId="3192C7D7" w14:textId="6A877048" w:rsidR="00947704" w:rsidRDefault="00947704">
      <w:pPr>
        <w:pStyle w:val="CommentText"/>
      </w:pPr>
      <w:r>
        <w:rPr>
          <w:rStyle w:val="CommentReference"/>
        </w:rPr>
        <w:annotationRef/>
      </w:r>
      <w:r>
        <w:t>I suggest dividing this table into 2 tables:</w:t>
      </w:r>
    </w:p>
    <w:p w14:paraId="53E4664B" w14:textId="3B85695B" w:rsidR="00947704" w:rsidRDefault="00947704" w:rsidP="00947704">
      <w:pPr>
        <w:pStyle w:val="CommentText"/>
        <w:numPr>
          <w:ilvl w:val="0"/>
          <w:numId w:val="27"/>
        </w:numPr>
      </w:pPr>
      <w:r>
        <w:t xml:space="preserve">With just the watersheds characteristics (i.e. location, dominant </w:t>
      </w:r>
      <w:proofErr w:type="spellStart"/>
      <w:r>
        <w:t>landuse</w:t>
      </w:r>
      <w:proofErr w:type="spellEnd"/>
      <w:r>
        <w:t>, size, classification) to be referenced in the study areas section</w:t>
      </w:r>
    </w:p>
    <w:p w14:paraId="23875D34" w14:textId="43CFA8BC" w:rsidR="00947704" w:rsidRDefault="00947704" w:rsidP="00947704">
      <w:pPr>
        <w:pStyle w:val="CommentText"/>
        <w:numPr>
          <w:ilvl w:val="0"/>
          <w:numId w:val="27"/>
        </w:numPr>
      </w:pPr>
      <w:r>
        <w:t>Accuracy results to be referenced in the results section</w:t>
      </w:r>
    </w:p>
  </w:comment>
  <w:comment w:id="128" w:author="Racha El Kadiri" w:date="2020-06-11T14:29:00Z" w:initials="REK">
    <w:p w14:paraId="2ABEF6A6" w14:textId="160DD172" w:rsidR="00947704" w:rsidRDefault="00947704">
      <w:pPr>
        <w:pStyle w:val="CommentText"/>
      </w:pPr>
      <w:r>
        <w:rPr>
          <w:rStyle w:val="CommentReference"/>
        </w:rPr>
        <w:annotationRef/>
      </w:r>
      <w:r>
        <w:t>Is the fourth box empty on purpose? I suggest adding a 4</w:t>
      </w:r>
      <w:r w:rsidRPr="00947704">
        <w:rPr>
          <w:vertAlign w:val="superscript"/>
        </w:rPr>
        <w:t>th</w:t>
      </w:r>
      <w:r>
        <w:t xml:space="preserve"> study area in that box and </w:t>
      </w:r>
      <w:r w:rsidR="00B96ED9">
        <w:t>putting the</w:t>
      </w:r>
      <w:r>
        <w:t xml:space="preserve"> legend as a narrow line at the top or bottom of the figure</w:t>
      </w:r>
    </w:p>
  </w:comment>
  <w:comment w:id="130" w:author="Racha El Kadiri" w:date="2020-06-11T14:30:00Z" w:initials="REK">
    <w:p w14:paraId="172D2940" w14:textId="77777777" w:rsidR="00B96ED9" w:rsidRDefault="00B96ED9">
      <w:pPr>
        <w:pStyle w:val="CommentText"/>
      </w:pPr>
      <w:r>
        <w:rPr>
          <w:rStyle w:val="CommentReference"/>
        </w:rPr>
        <w:annotationRef/>
      </w:r>
      <w:r>
        <w:t>We can’t read the decision tree. Some ideas to make it readable</w:t>
      </w:r>
    </w:p>
    <w:p w14:paraId="43305F4F" w14:textId="77777777" w:rsidR="00B96ED9" w:rsidRDefault="00B96ED9" w:rsidP="00B96ED9">
      <w:pPr>
        <w:pStyle w:val="CommentText"/>
        <w:numPr>
          <w:ilvl w:val="0"/>
          <w:numId w:val="28"/>
        </w:numPr>
      </w:pPr>
      <w:r>
        <w:t>Landscape orientation for this page and making the figure bigger</w:t>
      </w:r>
    </w:p>
    <w:p w14:paraId="6032FE65" w14:textId="77777777" w:rsidR="00B96ED9" w:rsidRDefault="00B96ED9" w:rsidP="00B96ED9">
      <w:pPr>
        <w:pStyle w:val="CommentText"/>
        <w:numPr>
          <w:ilvl w:val="0"/>
          <w:numId w:val="28"/>
        </w:numPr>
      </w:pPr>
      <w:r>
        <w:t>Removing some of the less important information from the individual boxes if possible</w:t>
      </w:r>
    </w:p>
    <w:p w14:paraId="117B7FCE" w14:textId="06921D11" w:rsidR="00B96ED9" w:rsidRDefault="00B96ED9" w:rsidP="00B96ED9">
      <w:pPr>
        <w:pStyle w:val="CommentText"/>
        <w:numPr>
          <w:ilvl w:val="0"/>
          <w:numId w:val="28"/>
        </w:numPr>
      </w:pPr>
      <w:r>
        <w:t>Removing this figure all together, because if we can’t read it we can’t have it in the manuscript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E2B8200" w15:done="0"/>
  <w15:commentEx w15:paraId="0BA4E02F" w15:done="0"/>
  <w15:commentEx w15:paraId="192063DD" w15:done="0"/>
  <w15:commentEx w15:paraId="644675BB" w15:done="0"/>
  <w15:commentEx w15:paraId="673BB09A" w15:done="0"/>
  <w15:commentEx w15:paraId="787DD973" w15:done="0"/>
  <w15:commentEx w15:paraId="28C22435" w15:done="0"/>
  <w15:commentEx w15:paraId="2190A011" w15:done="0"/>
  <w15:commentEx w15:paraId="57D5B339" w15:done="0"/>
  <w15:commentEx w15:paraId="32328C43" w15:done="0"/>
  <w15:commentEx w15:paraId="23875D34" w15:done="0"/>
  <w15:commentEx w15:paraId="2ABEF6A6" w15:done="0"/>
  <w15:commentEx w15:paraId="117B7FC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E9AE89" w14:textId="77777777" w:rsidR="00673367" w:rsidRDefault="00673367" w:rsidP="00D73714">
      <w:r>
        <w:separator/>
      </w:r>
    </w:p>
  </w:endnote>
  <w:endnote w:type="continuationSeparator" w:id="0">
    <w:p w14:paraId="5A662429" w14:textId="77777777" w:rsidR="00673367" w:rsidRDefault="00673367" w:rsidP="00D73714">
      <w:r>
        <w:continuationSeparator/>
      </w:r>
    </w:p>
  </w:endnote>
  <w:endnote w:type="continuationNotice" w:id="1">
    <w:p w14:paraId="03A02FEB" w14:textId="77777777" w:rsidR="00673367" w:rsidRDefault="006733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Grande">
    <w:altName w:val="Arial"/>
    <w:charset w:val="00"/>
    <w:family w:val="swiss"/>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242896" w14:textId="3FFCEB28" w:rsidR="00614466" w:rsidRPr="00FC33A5" w:rsidRDefault="006144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00B96ED9">
      <w:rPr>
        <w:caps/>
        <w:noProof/>
      </w:rPr>
      <w:t>1</w:t>
    </w:r>
    <w:r w:rsidRPr="00FC33A5">
      <w:rPr>
        <w:caps/>
        <w:noProof/>
      </w:rPr>
      <w:fldChar w:fldCharType="end"/>
    </w:r>
  </w:p>
  <w:p w14:paraId="4435F476" w14:textId="77777777" w:rsidR="00614466" w:rsidRDefault="006144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52A9B8" w14:textId="4AEB110C" w:rsidR="00614466" w:rsidRDefault="006144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614466" w:rsidRDefault="006144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C4E61" w14:textId="77777777" w:rsidR="00673367" w:rsidRDefault="00673367" w:rsidP="00D73714">
      <w:r>
        <w:separator/>
      </w:r>
    </w:p>
  </w:footnote>
  <w:footnote w:type="continuationSeparator" w:id="0">
    <w:p w14:paraId="72C3C59F" w14:textId="77777777" w:rsidR="00673367" w:rsidRDefault="00673367" w:rsidP="00D73714">
      <w:r>
        <w:continuationSeparator/>
      </w:r>
    </w:p>
  </w:footnote>
  <w:footnote w:type="continuationNotice" w:id="1">
    <w:p w14:paraId="0A119743" w14:textId="77777777" w:rsidR="00673367" w:rsidRDefault="00673367"/>
  </w:footnote>
  <w:footnote w:id="2">
    <w:p w14:paraId="0CACECA8" w14:textId="509CC3A6" w:rsidR="00614466" w:rsidRDefault="006144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614466" w:rsidRDefault="00614466" w:rsidP="00640C58">
      <w:pPr>
        <w:pStyle w:val="FootnoteText"/>
      </w:pPr>
      <w:r>
        <w:rPr>
          <w:rStyle w:val="FootnoteReference"/>
        </w:rPr>
        <w:footnoteRef/>
      </w:r>
      <w:r>
        <w:t xml:space="preserve"> Responsible for supervision of model design, manuscript drafting and revision.</w:t>
      </w:r>
    </w:p>
  </w:footnote>
  <w:footnote w:id="4">
    <w:p w14:paraId="2AC81A24" w14:textId="472213E6" w:rsidR="00614466" w:rsidRDefault="00614466">
      <w:pPr>
        <w:pStyle w:val="FootnoteText"/>
      </w:pPr>
      <w:r>
        <w:rPr>
          <w:rStyle w:val="FootnoteReference"/>
        </w:rPr>
        <w:footnoteRef/>
      </w:r>
      <w:r>
        <w:t xml:space="preserve"> Though we have excluded ordinal return numbers as model input, our model does make use of first and last return labeling as we believe this is a coarse enough distinction that it is uniformly captured by the vast majority of LiDAR missions.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22BD" w14:textId="2219BDCA" w:rsidR="00614466" w:rsidRDefault="006144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7F5B3" w14:textId="482E2676" w:rsidR="00614466" w:rsidRPr="00204015" w:rsidRDefault="006144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614466" w:rsidRDefault="00614466" w:rsidP="00D737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463F7B"/>
    <w:multiLevelType w:val="hybridMultilevel"/>
    <w:tmpl w:val="A90488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8" w15:restartNumberingAfterBreak="0">
    <w:nsid w:val="2F342BF9"/>
    <w:multiLevelType w:val="hybridMultilevel"/>
    <w:tmpl w:val="37A2A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0D2707"/>
    <w:multiLevelType w:val="hybridMultilevel"/>
    <w:tmpl w:val="726642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A540C5"/>
    <w:multiLevelType w:val="hybridMultilevel"/>
    <w:tmpl w:val="43209C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7"/>
  </w:num>
  <w:num w:numId="13">
    <w:abstractNumId w:val="26"/>
  </w:num>
  <w:num w:numId="14">
    <w:abstractNumId w:val="19"/>
  </w:num>
  <w:num w:numId="15">
    <w:abstractNumId w:val="12"/>
  </w:num>
  <w:num w:numId="16">
    <w:abstractNumId w:val="10"/>
  </w:num>
  <w:num w:numId="17">
    <w:abstractNumId w:val="17"/>
  </w:num>
  <w:num w:numId="18">
    <w:abstractNumId w:val="25"/>
  </w:num>
  <w:num w:numId="19">
    <w:abstractNumId w:val="16"/>
  </w:num>
  <w:num w:numId="20">
    <w:abstractNumId w:val="24"/>
  </w:num>
  <w:num w:numId="21">
    <w:abstractNumId w:val="20"/>
  </w:num>
  <w:num w:numId="22">
    <w:abstractNumId w:val="15"/>
  </w:num>
  <w:num w:numId="23">
    <w:abstractNumId w:val="13"/>
  </w:num>
  <w:num w:numId="24">
    <w:abstractNumId w:val="23"/>
  </w:num>
  <w:num w:numId="25">
    <w:abstractNumId w:val="14"/>
  </w:num>
  <w:num w:numId="26">
    <w:abstractNumId w:val="18"/>
  </w:num>
  <w:num w:numId="27">
    <w:abstractNumId w:val="22"/>
  </w:num>
  <w:num w:numId="28">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cha El Kadiri">
    <w15:presenceInfo w15:providerId="AD" w15:userId="S-1-5-21-1482476501-2049760794-839522115-194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8"/>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6145"/>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97F"/>
    <w:rsid w:val="00036BFF"/>
    <w:rsid w:val="00036F4E"/>
    <w:rsid w:val="000377AC"/>
    <w:rsid w:val="000424EC"/>
    <w:rsid w:val="00043C12"/>
    <w:rsid w:val="00044D2B"/>
    <w:rsid w:val="0004714A"/>
    <w:rsid w:val="00047DF8"/>
    <w:rsid w:val="00050567"/>
    <w:rsid w:val="00051D23"/>
    <w:rsid w:val="00051F76"/>
    <w:rsid w:val="0005388B"/>
    <w:rsid w:val="00053C43"/>
    <w:rsid w:val="00054378"/>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EF3"/>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FB3"/>
    <w:rsid w:val="00095099"/>
    <w:rsid w:val="000954C9"/>
    <w:rsid w:val="00095559"/>
    <w:rsid w:val="00096B08"/>
    <w:rsid w:val="00096EDE"/>
    <w:rsid w:val="000A00D7"/>
    <w:rsid w:val="000A01EC"/>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75FA"/>
    <w:rsid w:val="001804F6"/>
    <w:rsid w:val="001810DA"/>
    <w:rsid w:val="00181485"/>
    <w:rsid w:val="001840AC"/>
    <w:rsid w:val="00184868"/>
    <w:rsid w:val="00187D8C"/>
    <w:rsid w:val="001904BF"/>
    <w:rsid w:val="00191C3D"/>
    <w:rsid w:val="00194202"/>
    <w:rsid w:val="00194A01"/>
    <w:rsid w:val="00194D36"/>
    <w:rsid w:val="001962DB"/>
    <w:rsid w:val="001963DD"/>
    <w:rsid w:val="00197158"/>
    <w:rsid w:val="00197609"/>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534C"/>
    <w:rsid w:val="001F5C41"/>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552D"/>
    <w:rsid w:val="00256B3A"/>
    <w:rsid w:val="00257C75"/>
    <w:rsid w:val="00257CC5"/>
    <w:rsid w:val="00260F6F"/>
    <w:rsid w:val="00262553"/>
    <w:rsid w:val="002634E7"/>
    <w:rsid w:val="00263C98"/>
    <w:rsid w:val="002640A1"/>
    <w:rsid w:val="0026566D"/>
    <w:rsid w:val="00265C82"/>
    <w:rsid w:val="00265EBD"/>
    <w:rsid w:val="0026648B"/>
    <w:rsid w:val="002677D8"/>
    <w:rsid w:val="00267CC4"/>
    <w:rsid w:val="00270F47"/>
    <w:rsid w:val="002710DF"/>
    <w:rsid w:val="0027251A"/>
    <w:rsid w:val="00272D5F"/>
    <w:rsid w:val="002746CD"/>
    <w:rsid w:val="002750FE"/>
    <w:rsid w:val="002751D0"/>
    <w:rsid w:val="00275C0C"/>
    <w:rsid w:val="00276A51"/>
    <w:rsid w:val="00281710"/>
    <w:rsid w:val="00281A12"/>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45B"/>
    <w:rsid w:val="002A0D0B"/>
    <w:rsid w:val="002A102C"/>
    <w:rsid w:val="002A19A2"/>
    <w:rsid w:val="002A20F8"/>
    <w:rsid w:val="002A24C3"/>
    <w:rsid w:val="002A324A"/>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6171"/>
    <w:rsid w:val="002F7C52"/>
    <w:rsid w:val="003004AA"/>
    <w:rsid w:val="00301E05"/>
    <w:rsid w:val="00302CD6"/>
    <w:rsid w:val="0030311A"/>
    <w:rsid w:val="003057C9"/>
    <w:rsid w:val="00306BD8"/>
    <w:rsid w:val="00307F53"/>
    <w:rsid w:val="00310837"/>
    <w:rsid w:val="003110BC"/>
    <w:rsid w:val="00311964"/>
    <w:rsid w:val="00311B17"/>
    <w:rsid w:val="00312D5F"/>
    <w:rsid w:val="003145DE"/>
    <w:rsid w:val="003149C3"/>
    <w:rsid w:val="00316505"/>
    <w:rsid w:val="00316833"/>
    <w:rsid w:val="00317D41"/>
    <w:rsid w:val="00320192"/>
    <w:rsid w:val="00321A42"/>
    <w:rsid w:val="00321C8C"/>
    <w:rsid w:val="00324DDD"/>
    <w:rsid w:val="003262C6"/>
    <w:rsid w:val="003267BB"/>
    <w:rsid w:val="00331BAE"/>
    <w:rsid w:val="0033281E"/>
    <w:rsid w:val="00334647"/>
    <w:rsid w:val="00334750"/>
    <w:rsid w:val="003360B5"/>
    <w:rsid w:val="00337484"/>
    <w:rsid w:val="00340E41"/>
    <w:rsid w:val="00342AE0"/>
    <w:rsid w:val="00342BD9"/>
    <w:rsid w:val="00342F38"/>
    <w:rsid w:val="00343202"/>
    <w:rsid w:val="003436EC"/>
    <w:rsid w:val="00343CCF"/>
    <w:rsid w:val="00345A79"/>
    <w:rsid w:val="00350115"/>
    <w:rsid w:val="00350CB6"/>
    <w:rsid w:val="00350E5E"/>
    <w:rsid w:val="00350F96"/>
    <w:rsid w:val="0035109A"/>
    <w:rsid w:val="003517C6"/>
    <w:rsid w:val="0035284C"/>
    <w:rsid w:val="00352B4B"/>
    <w:rsid w:val="003531DF"/>
    <w:rsid w:val="0035335C"/>
    <w:rsid w:val="00355A4E"/>
    <w:rsid w:val="00357B50"/>
    <w:rsid w:val="00360074"/>
    <w:rsid w:val="003603E8"/>
    <w:rsid w:val="003632C5"/>
    <w:rsid w:val="00365197"/>
    <w:rsid w:val="00365387"/>
    <w:rsid w:val="00365B4E"/>
    <w:rsid w:val="00371240"/>
    <w:rsid w:val="003716B4"/>
    <w:rsid w:val="00371C5B"/>
    <w:rsid w:val="003727C1"/>
    <w:rsid w:val="00372F5A"/>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C7C"/>
    <w:rsid w:val="003C0DD5"/>
    <w:rsid w:val="003C1C49"/>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7BD4"/>
    <w:rsid w:val="00402848"/>
    <w:rsid w:val="0040415F"/>
    <w:rsid w:val="004062F4"/>
    <w:rsid w:val="004111A5"/>
    <w:rsid w:val="0041162A"/>
    <w:rsid w:val="00414B4F"/>
    <w:rsid w:val="00416FBD"/>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BFE"/>
    <w:rsid w:val="00447EB3"/>
    <w:rsid w:val="0045053A"/>
    <w:rsid w:val="0045104C"/>
    <w:rsid w:val="00451EFB"/>
    <w:rsid w:val="00452665"/>
    <w:rsid w:val="0045287E"/>
    <w:rsid w:val="00452AF0"/>
    <w:rsid w:val="00453911"/>
    <w:rsid w:val="0046045F"/>
    <w:rsid w:val="00461538"/>
    <w:rsid w:val="00462999"/>
    <w:rsid w:val="00463EE8"/>
    <w:rsid w:val="004666FC"/>
    <w:rsid w:val="00472103"/>
    <w:rsid w:val="00472146"/>
    <w:rsid w:val="00472CBC"/>
    <w:rsid w:val="00473113"/>
    <w:rsid w:val="00473AF3"/>
    <w:rsid w:val="0047519D"/>
    <w:rsid w:val="004768B6"/>
    <w:rsid w:val="0047780E"/>
    <w:rsid w:val="00481F5E"/>
    <w:rsid w:val="0048309D"/>
    <w:rsid w:val="004876B9"/>
    <w:rsid w:val="00490D4E"/>
    <w:rsid w:val="00492289"/>
    <w:rsid w:val="0049302D"/>
    <w:rsid w:val="00495FCA"/>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2238D"/>
    <w:rsid w:val="00524935"/>
    <w:rsid w:val="00525015"/>
    <w:rsid w:val="00525141"/>
    <w:rsid w:val="005258E3"/>
    <w:rsid w:val="00525C6E"/>
    <w:rsid w:val="00530044"/>
    <w:rsid w:val="005302F8"/>
    <w:rsid w:val="005305C6"/>
    <w:rsid w:val="005316D4"/>
    <w:rsid w:val="0053252F"/>
    <w:rsid w:val="005352E1"/>
    <w:rsid w:val="00535D06"/>
    <w:rsid w:val="0053692A"/>
    <w:rsid w:val="00537144"/>
    <w:rsid w:val="0053741D"/>
    <w:rsid w:val="00540489"/>
    <w:rsid w:val="00541752"/>
    <w:rsid w:val="00541DF4"/>
    <w:rsid w:val="00542383"/>
    <w:rsid w:val="005432B0"/>
    <w:rsid w:val="00545058"/>
    <w:rsid w:val="0054672E"/>
    <w:rsid w:val="00547015"/>
    <w:rsid w:val="0054710F"/>
    <w:rsid w:val="00547474"/>
    <w:rsid w:val="00547776"/>
    <w:rsid w:val="0055028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279"/>
    <w:rsid w:val="005D1EDD"/>
    <w:rsid w:val="005D398A"/>
    <w:rsid w:val="005D4001"/>
    <w:rsid w:val="005D4059"/>
    <w:rsid w:val="005D424F"/>
    <w:rsid w:val="005D4396"/>
    <w:rsid w:val="005D46FC"/>
    <w:rsid w:val="005D5AAE"/>
    <w:rsid w:val="005D6EF0"/>
    <w:rsid w:val="005D7D29"/>
    <w:rsid w:val="005E0811"/>
    <w:rsid w:val="005E17CC"/>
    <w:rsid w:val="005E19C7"/>
    <w:rsid w:val="005E1BEC"/>
    <w:rsid w:val="005E2804"/>
    <w:rsid w:val="005E3FFB"/>
    <w:rsid w:val="005E5003"/>
    <w:rsid w:val="005E6B63"/>
    <w:rsid w:val="005E73EA"/>
    <w:rsid w:val="005E74DF"/>
    <w:rsid w:val="005F00C5"/>
    <w:rsid w:val="005F1872"/>
    <w:rsid w:val="005F18B3"/>
    <w:rsid w:val="005F280A"/>
    <w:rsid w:val="005F315B"/>
    <w:rsid w:val="005F34B2"/>
    <w:rsid w:val="005F3D0B"/>
    <w:rsid w:val="005F48E0"/>
    <w:rsid w:val="005F4A83"/>
    <w:rsid w:val="005F617B"/>
    <w:rsid w:val="005F67E9"/>
    <w:rsid w:val="005F6FB1"/>
    <w:rsid w:val="005F77D0"/>
    <w:rsid w:val="005F79D1"/>
    <w:rsid w:val="00600C8C"/>
    <w:rsid w:val="006011E8"/>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13B"/>
    <w:rsid w:val="0064261D"/>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80FC1"/>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2E90"/>
    <w:rsid w:val="00703E41"/>
    <w:rsid w:val="00704A7A"/>
    <w:rsid w:val="0070589F"/>
    <w:rsid w:val="007058D0"/>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782"/>
    <w:rsid w:val="00742C31"/>
    <w:rsid w:val="007430F9"/>
    <w:rsid w:val="00744153"/>
    <w:rsid w:val="0074437E"/>
    <w:rsid w:val="00746FE9"/>
    <w:rsid w:val="007518C7"/>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5C30"/>
    <w:rsid w:val="007861EF"/>
    <w:rsid w:val="0078670E"/>
    <w:rsid w:val="00786C7A"/>
    <w:rsid w:val="00790027"/>
    <w:rsid w:val="00790436"/>
    <w:rsid w:val="00793EC1"/>
    <w:rsid w:val="007947D7"/>
    <w:rsid w:val="0079595A"/>
    <w:rsid w:val="0079703F"/>
    <w:rsid w:val="007977D3"/>
    <w:rsid w:val="007A2834"/>
    <w:rsid w:val="007A2A2F"/>
    <w:rsid w:val="007A539C"/>
    <w:rsid w:val="007A5542"/>
    <w:rsid w:val="007A5A67"/>
    <w:rsid w:val="007A6868"/>
    <w:rsid w:val="007A6A0E"/>
    <w:rsid w:val="007B1E49"/>
    <w:rsid w:val="007B2A03"/>
    <w:rsid w:val="007B55F8"/>
    <w:rsid w:val="007B7811"/>
    <w:rsid w:val="007B783E"/>
    <w:rsid w:val="007B79DD"/>
    <w:rsid w:val="007B79F9"/>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289F"/>
    <w:rsid w:val="007E30B4"/>
    <w:rsid w:val="007E60EB"/>
    <w:rsid w:val="007E655E"/>
    <w:rsid w:val="007F12F9"/>
    <w:rsid w:val="007F1610"/>
    <w:rsid w:val="007F20A8"/>
    <w:rsid w:val="007F307C"/>
    <w:rsid w:val="007F3C16"/>
    <w:rsid w:val="007F4A85"/>
    <w:rsid w:val="007F59AA"/>
    <w:rsid w:val="007F5F08"/>
    <w:rsid w:val="007F61AD"/>
    <w:rsid w:val="007F727C"/>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E7F"/>
    <w:rsid w:val="00872E86"/>
    <w:rsid w:val="00873835"/>
    <w:rsid w:val="008759B0"/>
    <w:rsid w:val="0087655E"/>
    <w:rsid w:val="00876D28"/>
    <w:rsid w:val="00877C4A"/>
    <w:rsid w:val="008801E9"/>
    <w:rsid w:val="0088038F"/>
    <w:rsid w:val="00881111"/>
    <w:rsid w:val="0088168E"/>
    <w:rsid w:val="008820B5"/>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5E2A"/>
    <w:rsid w:val="008A75BD"/>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3579"/>
    <w:rsid w:val="008D5D92"/>
    <w:rsid w:val="008E2F97"/>
    <w:rsid w:val="008E7B71"/>
    <w:rsid w:val="008F11AC"/>
    <w:rsid w:val="008F40CA"/>
    <w:rsid w:val="008F4B31"/>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F93"/>
    <w:rsid w:val="00914083"/>
    <w:rsid w:val="00914136"/>
    <w:rsid w:val="0091457E"/>
    <w:rsid w:val="00914DBB"/>
    <w:rsid w:val="00915624"/>
    <w:rsid w:val="00916BEF"/>
    <w:rsid w:val="009170B4"/>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477E"/>
    <w:rsid w:val="009450CF"/>
    <w:rsid w:val="00945B63"/>
    <w:rsid w:val="00947704"/>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25EE"/>
    <w:rsid w:val="009831EF"/>
    <w:rsid w:val="00984808"/>
    <w:rsid w:val="00985BA2"/>
    <w:rsid w:val="00990691"/>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4F9"/>
    <w:rsid w:val="009E77D6"/>
    <w:rsid w:val="009F0752"/>
    <w:rsid w:val="009F2B56"/>
    <w:rsid w:val="009F2BDA"/>
    <w:rsid w:val="009F4CFC"/>
    <w:rsid w:val="009F6581"/>
    <w:rsid w:val="00A03302"/>
    <w:rsid w:val="00A037ED"/>
    <w:rsid w:val="00A0393B"/>
    <w:rsid w:val="00A04B79"/>
    <w:rsid w:val="00A0505F"/>
    <w:rsid w:val="00A067D1"/>
    <w:rsid w:val="00A07483"/>
    <w:rsid w:val="00A1089C"/>
    <w:rsid w:val="00A1254A"/>
    <w:rsid w:val="00A14CEA"/>
    <w:rsid w:val="00A1651E"/>
    <w:rsid w:val="00A1748D"/>
    <w:rsid w:val="00A234B1"/>
    <w:rsid w:val="00A23CD5"/>
    <w:rsid w:val="00A24588"/>
    <w:rsid w:val="00A256AE"/>
    <w:rsid w:val="00A268B7"/>
    <w:rsid w:val="00A274C5"/>
    <w:rsid w:val="00A275D3"/>
    <w:rsid w:val="00A27BD9"/>
    <w:rsid w:val="00A35462"/>
    <w:rsid w:val="00A35728"/>
    <w:rsid w:val="00A35AA2"/>
    <w:rsid w:val="00A36A15"/>
    <w:rsid w:val="00A41E96"/>
    <w:rsid w:val="00A427D1"/>
    <w:rsid w:val="00A42BA8"/>
    <w:rsid w:val="00A42D32"/>
    <w:rsid w:val="00A43770"/>
    <w:rsid w:val="00A43F11"/>
    <w:rsid w:val="00A4543F"/>
    <w:rsid w:val="00A46972"/>
    <w:rsid w:val="00A46EAF"/>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249B"/>
    <w:rsid w:val="00A94ACD"/>
    <w:rsid w:val="00A965F9"/>
    <w:rsid w:val="00A96F1B"/>
    <w:rsid w:val="00AA1F05"/>
    <w:rsid w:val="00AA43E2"/>
    <w:rsid w:val="00AA52AE"/>
    <w:rsid w:val="00AA70B0"/>
    <w:rsid w:val="00AA70D2"/>
    <w:rsid w:val="00AA70E2"/>
    <w:rsid w:val="00AB0ECB"/>
    <w:rsid w:val="00AB155F"/>
    <w:rsid w:val="00AB26A8"/>
    <w:rsid w:val="00AB2A31"/>
    <w:rsid w:val="00AB4841"/>
    <w:rsid w:val="00AB4A0C"/>
    <w:rsid w:val="00AB4D07"/>
    <w:rsid w:val="00AB62CA"/>
    <w:rsid w:val="00AC0C88"/>
    <w:rsid w:val="00AC0F36"/>
    <w:rsid w:val="00AC1416"/>
    <w:rsid w:val="00AC44E7"/>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11138"/>
    <w:rsid w:val="00B1139B"/>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5F99"/>
    <w:rsid w:val="00B765C4"/>
    <w:rsid w:val="00B76D3E"/>
    <w:rsid w:val="00B81923"/>
    <w:rsid w:val="00B820BE"/>
    <w:rsid w:val="00B82E4B"/>
    <w:rsid w:val="00B87297"/>
    <w:rsid w:val="00B877E4"/>
    <w:rsid w:val="00B93751"/>
    <w:rsid w:val="00B93A2F"/>
    <w:rsid w:val="00B946FF"/>
    <w:rsid w:val="00B9495F"/>
    <w:rsid w:val="00B964CD"/>
    <w:rsid w:val="00B96ED9"/>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CF8"/>
    <w:rsid w:val="00C07A1C"/>
    <w:rsid w:val="00C103B5"/>
    <w:rsid w:val="00C136FC"/>
    <w:rsid w:val="00C13940"/>
    <w:rsid w:val="00C13DFC"/>
    <w:rsid w:val="00C154A5"/>
    <w:rsid w:val="00C1602B"/>
    <w:rsid w:val="00C20FBD"/>
    <w:rsid w:val="00C227B7"/>
    <w:rsid w:val="00C24F3C"/>
    <w:rsid w:val="00C25AAC"/>
    <w:rsid w:val="00C26490"/>
    <w:rsid w:val="00C27960"/>
    <w:rsid w:val="00C322B7"/>
    <w:rsid w:val="00C37990"/>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368D"/>
    <w:rsid w:val="00D35CED"/>
    <w:rsid w:val="00D36E40"/>
    <w:rsid w:val="00D40047"/>
    <w:rsid w:val="00D40C10"/>
    <w:rsid w:val="00D42717"/>
    <w:rsid w:val="00D42E2E"/>
    <w:rsid w:val="00D436C6"/>
    <w:rsid w:val="00D439AE"/>
    <w:rsid w:val="00D43B97"/>
    <w:rsid w:val="00D43D9E"/>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E0E"/>
    <w:rsid w:val="00DD3E50"/>
    <w:rsid w:val="00DD5D73"/>
    <w:rsid w:val="00DD6DC4"/>
    <w:rsid w:val="00DD76A6"/>
    <w:rsid w:val="00DD7C5C"/>
    <w:rsid w:val="00DD7DE2"/>
    <w:rsid w:val="00DE2533"/>
    <w:rsid w:val="00DE2729"/>
    <w:rsid w:val="00DE28BD"/>
    <w:rsid w:val="00DE43DB"/>
    <w:rsid w:val="00DE5945"/>
    <w:rsid w:val="00DE6797"/>
    <w:rsid w:val="00DE7047"/>
    <w:rsid w:val="00DE74DA"/>
    <w:rsid w:val="00DF0CB7"/>
    <w:rsid w:val="00DF153F"/>
    <w:rsid w:val="00DF21AF"/>
    <w:rsid w:val="00DF25AF"/>
    <w:rsid w:val="00DF356E"/>
    <w:rsid w:val="00DF5212"/>
    <w:rsid w:val="00DF5FB1"/>
    <w:rsid w:val="00DF6D6B"/>
    <w:rsid w:val="00DF788D"/>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A7BF0"/>
    <w:rsid w:val="00EB0845"/>
    <w:rsid w:val="00EB316C"/>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F33"/>
    <w:rsid w:val="00EF5429"/>
    <w:rsid w:val="00EF5A7D"/>
    <w:rsid w:val="00EF612A"/>
    <w:rsid w:val="00EF69D9"/>
    <w:rsid w:val="00EF6EEA"/>
    <w:rsid w:val="00EF7D58"/>
    <w:rsid w:val="00F01793"/>
    <w:rsid w:val="00F01AC6"/>
    <w:rsid w:val="00F053F6"/>
    <w:rsid w:val="00F074E7"/>
    <w:rsid w:val="00F10363"/>
    <w:rsid w:val="00F10E67"/>
    <w:rsid w:val="00F11337"/>
    <w:rsid w:val="00F122F0"/>
    <w:rsid w:val="00F132FB"/>
    <w:rsid w:val="00F1374A"/>
    <w:rsid w:val="00F1430A"/>
    <w:rsid w:val="00F14850"/>
    <w:rsid w:val="00F15B30"/>
    <w:rsid w:val="00F15EE8"/>
    <w:rsid w:val="00F16366"/>
    <w:rsid w:val="00F173FC"/>
    <w:rsid w:val="00F17B7D"/>
    <w:rsid w:val="00F20B9E"/>
    <w:rsid w:val="00F2171A"/>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77B"/>
    <w:rsid w:val="00F45D9D"/>
    <w:rsid w:val="00F47E37"/>
    <w:rsid w:val="00F51905"/>
    <w:rsid w:val="00F5366C"/>
    <w:rsid w:val="00F53CF3"/>
    <w:rsid w:val="00F545A7"/>
    <w:rsid w:val="00F556D1"/>
    <w:rsid w:val="00F56EB3"/>
    <w:rsid w:val="00F61091"/>
    <w:rsid w:val="00F620BF"/>
    <w:rsid w:val="00F6407F"/>
    <w:rsid w:val="00F66177"/>
    <w:rsid w:val="00F66E26"/>
    <w:rsid w:val="00F67BF1"/>
    <w:rsid w:val="00F70C3B"/>
    <w:rsid w:val="00F71E62"/>
    <w:rsid w:val="00F71EAA"/>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22B9"/>
    <w:rsid w:val="00FA3428"/>
    <w:rsid w:val="00FA39C0"/>
    <w:rsid w:val="00FA3B53"/>
    <w:rsid w:val="00FA3B78"/>
    <w:rsid w:val="00FA6A0A"/>
    <w:rsid w:val="00FA72E9"/>
    <w:rsid w:val="00FB0249"/>
    <w:rsid w:val="00FB4CCB"/>
    <w:rsid w:val="00FB5D5F"/>
    <w:rsid w:val="00FB66FF"/>
    <w:rsid w:val="00FB7CDE"/>
    <w:rsid w:val="00FC0974"/>
    <w:rsid w:val="00FC0F05"/>
    <w:rsid w:val="00FC16CF"/>
    <w:rsid w:val="00FC30BF"/>
    <w:rsid w:val="00FC32AA"/>
    <w:rsid w:val="00FC33A5"/>
    <w:rsid w:val="00FC34DF"/>
    <w:rsid w:val="00FC360E"/>
    <w:rsid w:val="00FC3EE2"/>
    <w:rsid w:val="00FC4225"/>
    <w:rsid w:val="00FC53F1"/>
    <w:rsid w:val="00FC60A2"/>
    <w:rsid w:val="00FC7CC5"/>
    <w:rsid w:val="00FC7EC8"/>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608A"/>
    <w:rsid w:val="00FE686E"/>
    <w:rsid w:val="00FF13C1"/>
    <w:rsid w:val="00FF157A"/>
    <w:rsid w:val="00FF31C0"/>
    <w:rsid w:val="00FF3FD5"/>
    <w:rsid w:val="00FF4345"/>
    <w:rsid w:val="00FF4A85"/>
    <w:rsid w:val="00FF50BA"/>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customStyle="1"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hyperlink" Target="https://link.springer.com/chapter/10.1007/978-3-642-31149-9_7"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s://pypi.org/project/forestutil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ithub.com/weecology/DeepForest"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doi.org/10.1101/790071" TargetMode="External"/><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 Id="rId27" Type="http://schemas.openxmlformats.org/officeDocument/2006/relationships/hyperlink" Target="https://www.researchgate.net/publication/259128823_High-resolution_tree_canopy_mapping_for_New_York_City_using_LIDAR_and_object-based_image_analysis" TargetMode="Externa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2</b:RefOrder>
  </b:Source>
  <b:Source>
    <b:Tag>Ben19</b:Tag>
    <b:SourceType>JournalArticle</b:SourceType>
    <b:Guid>{0E9ACB43-F9BE-44A3-ADC8-AABF9E89821D}</b:Guid>
    <b:Author>
      <b:Author>
        <b:NameList>
          <b:Person>
            <b:Last>Weinstein</b:Last>
            <b:First>Ben</b:First>
            <b:Middle>G.</b:Middle>
          </b:Person>
          <b:Person>
            <b:Last>Marconi</b:Last>
            <b:First>Sergio</b:First>
          </b:Person>
          <b:Person>
            <b:Last>Bohlman</b:Last>
            <b:First>Stephanie</b:First>
          </b:Person>
          <b:Person>
            <b:Last>Zare</b:Last>
            <b:First>Alina</b:First>
          </b:Person>
          <b:Person>
            <b:Last>White</b:Last>
            <b:First>Ethan</b:First>
          </b:Person>
        </b:NameList>
      </b:Author>
    </b:Author>
    <b:Title>Individual Tree-Crown Detection in RGB Imagery Using Semi-Supervised Deep Learning Neural Networks</b:Title>
    <b:JournalName>Remote Sensing</b:JournalName>
    <b:Year>2019</b:Year>
    <b:Volume>11</b:Volume>
    <b:Issue>11</b:Issue>
    <b:Pages>1309</b:Pages>
    <b:RefOrder>3</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4</b:RefOrder>
  </b:Source>
  <b:Source>
    <b:Tag>Sea</b:Tag>
    <b:SourceType>JournalArticle</b:SourceType>
    <b:Guid>{5B7877E5-EBB6-4125-87FA-EADF74883393}</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RefOrder>5</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1</b:RefOrder>
  </b:Source>
  <b:Source>
    <b:Tag>Prz19</b:Tag>
    <b:SourceType>JournalArticle</b:SourceType>
    <b:Guid>{F8C95D02-7913-424D-91C8-D58CCEF21DC0}</b:Guid>
    <b:Author>
      <b:Author>
        <b:NameList>
          <b:Person>
            <b:Last>Kupidura</b:Last>
            <b:First>Przemysław</b:First>
          </b:Person>
        </b:NameList>
      </b:Author>
    </b:Author>
    <b:Title>The Comparison of Different Methods of Texture Analysis for Their Efficacy for Land Use Classification in Satellite Imagery</b:Title>
    <b:JournalName>Remote Sensing</b:JournalName>
    <b:Year>2019</b:Year>
    <b:Pages>1233</b:Pages>
    <b:Volume>11</b:Volume>
    <b:Issue>10</b:Issue>
    <b:RefOrder>6</b:RefOrder>
  </b:Source>
</b:Sources>
</file>

<file path=customXml/itemProps1.xml><?xml version="1.0" encoding="utf-8"?>
<ds:datastoreItem xmlns:ds="http://schemas.openxmlformats.org/officeDocument/2006/customXml" ds:itemID="{BAA48D93-D34B-4041-BD41-B8E09AD93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20</Pages>
  <Words>5453</Words>
  <Characters>32152</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37530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Racha El Kadiri</cp:lastModifiedBy>
  <cp:revision>3</cp:revision>
  <cp:lastPrinted>2020-05-08T21:10:00Z</cp:lastPrinted>
  <dcterms:created xsi:type="dcterms:W3CDTF">2020-06-11T18:51:00Z</dcterms:created>
  <dcterms:modified xsi:type="dcterms:W3CDTF">2020-06-11T19:32:00Z</dcterms:modified>
</cp:coreProperties>
</file>